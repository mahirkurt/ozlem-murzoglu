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303"/>
        <w:gridCol w:w="2187"/>
        <w:tblGridChange w:id="0">
          <w:tblGrid>
            <w:gridCol w:w="8303"/>
            <w:gridCol w:w="2187"/>
          </w:tblGrid>
        </w:tblGridChange>
      </w:tblGrid>
      <w:tr>
        <w:trPr>
          <w:cantSplit w:val="0"/>
          <w:trHeight w:val="426" w:hRule="atLeast"/>
          <w:tblHeader w:val="0"/>
        </w:trPr>
        <w:tc>
          <w:tcPr>
            <w:gridSpan w:val="2"/>
            <w:shd w:fill="ffc107" w:val="clear"/>
            <w:vAlign w:val="center"/>
          </w:tcPr>
          <w:p w:rsidR="00000000" w:rsidDel="00000000" w:rsidP="00000000" w:rsidRDefault="00000000" w:rsidRPr="00000000" w14:paraId="00000002">
            <w:pPr>
              <w:rPr/>
            </w:pPr>
            <w:r w:rsidDel="00000000" w:rsidR="00000000" w:rsidRPr="00000000">
              <w:rPr>
                <w:rFonts w:ascii="Nourd" w:cs="Nourd" w:eastAsia="Nourd" w:hAnsi="Nourd"/>
                <w:sz w:val="21"/>
                <w:szCs w:val="21"/>
                <w:rtl w:val="0"/>
              </w:rPr>
              <w:t xml:space="preserve">UZM.DR. ÖZLEM MURZOĞLU – ÇOCUK SAĞLIĞI VE HASTALIKLARI KLİNİĞİ</w:t>
            </w:r>
            <w:r w:rsidDel="00000000" w:rsidR="00000000" w:rsidRPr="00000000">
              <w:rPr>
                <w:rtl w:val="0"/>
              </w:rPr>
            </w:r>
          </w:p>
        </w:tc>
      </w:tr>
      <w:tr>
        <w:trPr>
          <w:cantSplit w:val="0"/>
          <w:trHeight w:val="1284" w:hRule="atLeast"/>
          <w:tblHeader w:val="0"/>
        </w:trPr>
        <w:tc>
          <w:tcPr>
            <w:tcBorders>
              <w:bottom w:color="ffc107" w:space="0" w:sz="24" w:val="single"/>
            </w:tcBorders>
            <w:vAlign w:val="bottom"/>
          </w:tcPr>
          <w:p w:rsidR="00000000" w:rsidDel="00000000" w:rsidP="00000000" w:rsidRDefault="00000000" w:rsidRPr="00000000" w14:paraId="00000004">
            <w:pPr>
              <w:rPr>
                <w:rFonts w:ascii="Nourd" w:cs="Nourd" w:eastAsia="Nourd" w:hAnsi="Nourd"/>
                <w:sz w:val="36"/>
                <w:szCs w:val="36"/>
              </w:rPr>
            </w:pPr>
            <w:r w:rsidDel="00000000" w:rsidR="00000000" w:rsidRPr="00000000">
              <w:rPr>
                <w:rFonts w:ascii="Nourd" w:cs="Nourd" w:eastAsia="Nourd" w:hAnsi="Nourd"/>
                <w:sz w:val="36"/>
                <w:szCs w:val="36"/>
                <w:rtl w:val="0"/>
              </w:rPr>
              <w:t xml:space="preserve">GELİŞİM ÖNERİLERİ</w:t>
            </w:r>
          </w:p>
          <w:p w:rsidR="00000000" w:rsidDel="00000000" w:rsidP="00000000" w:rsidRDefault="00000000" w:rsidRPr="00000000" w14:paraId="00000005">
            <w:pPr>
              <w:rPr>
                <w:rFonts w:ascii="Nourd Medium" w:cs="Nourd Medium" w:eastAsia="Nourd Medium" w:hAnsi="Nourd Medium"/>
                <w:b w:val="1"/>
                <w:sz w:val="44"/>
                <w:szCs w:val="44"/>
              </w:rPr>
            </w:pPr>
            <w:r w:rsidDel="00000000" w:rsidR="00000000" w:rsidRPr="00000000">
              <w:rPr>
                <w:rFonts w:ascii="Nourd Medium" w:cs="Nourd Medium" w:eastAsia="Nourd Medium" w:hAnsi="Nourd Medium"/>
                <w:b w:val="1"/>
                <w:sz w:val="44"/>
                <w:szCs w:val="44"/>
                <w:rtl w:val="0"/>
              </w:rPr>
              <w:t xml:space="preserve">İPUÇLARI VE ETKİNLİKLER:</w:t>
            </w:r>
          </w:p>
          <w:p w:rsidR="00000000" w:rsidDel="00000000" w:rsidP="00000000" w:rsidRDefault="00000000" w:rsidRPr="00000000" w14:paraId="00000006">
            <w:pPr>
              <w:rPr>
                <w:rFonts w:ascii="Nourd Medium" w:cs="Nourd Medium" w:eastAsia="Nourd Medium" w:hAnsi="Nourd Medium"/>
                <w:b w:val="1"/>
                <w:sz w:val="60"/>
                <w:szCs w:val="60"/>
              </w:rPr>
            </w:pPr>
            <w:r w:rsidDel="00000000" w:rsidR="00000000" w:rsidRPr="00000000">
              <w:rPr>
                <w:rFonts w:ascii="Nourd Medium" w:cs="Nourd Medium" w:eastAsia="Nourd Medium" w:hAnsi="Nourd Medium"/>
                <w:b w:val="1"/>
                <w:sz w:val="40"/>
                <w:szCs w:val="40"/>
                <w:rtl w:val="0"/>
              </w:rPr>
              <w:t xml:space="preserve">2 Yaşındaki Çocuğunuz İçin Neler Yapabilirsiniz?</w:t>
            </w:r>
            <w:r w:rsidDel="00000000" w:rsidR="00000000" w:rsidRPr="00000000">
              <w:rPr>
                <w:rtl w:val="0"/>
              </w:rPr>
            </w:r>
          </w:p>
        </w:tc>
        <w:tc>
          <w:tcPr>
            <w:tcBorders>
              <w:bottom w:color="ffc107" w:space="0" w:sz="24" w:val="single"/>
            </w:tcBorders>
            <w:vAlign w:val="center"/>
          </w:tcPr>
          <w:p w:rsidR="00000000" w:rsidDel="00000000" w:rsidP="00000000" w:rsidRDefault="00000000" w:rsidRPr="00000000" w14:paraId="00000007">
            <w:pPr>
              <w:jc w:val="right"/>
              <w:rPr/>
            </w:pPr>
            <w:r w:rsidDel="00000000" w:rsidR="00000000" w:rsidRPr="00000000">
              <w:rPr/>
              <w:drawing>
                <wp:inline distB="0" distT="0" distL="0" distR="0">
                  <wp:extent cx="1135266" cy="689940"/>
                  <wp:effectExtent b="0" l="0" r="0" t="0"/>
                  <wp:docPr descr="CDC Centers for Disease Control and Prevention Logo PNG vector in SVG, PDF,  AI, CDR format" id="1468287558" name="image6.jpg"/>
                  <a:graphic>
                    <a:graphicData uri="http://schemas.openxmlformats.org/drawingml/2006/picture">
                      <pic:pic>
                        <pic:nvPicPr>
                          <pic:cNvPr descr="CDC Centers for Disease Control and Prevention Logo PNG vector in SVG, PDF,  AI, CDR format" id="0" name="image6.jpg"/>
                          <pic:cNvPicPr preferRelativeResize="0"/>
                        </pic:nvPicPr>
                        <pic:blipFill>
                          <a:blip r:embed="rId7"/>
                          <a:srcRect b="22236" l="14878" r="16070" t="21855"/>
                          <a:stretch>
                            <a:fillRect/>
                          </a:stretch>
                        </pic:blipFill>
                        <pic:spPr>
                          <a:xfrm>
                            <a:off x="0" y="0"/>
                            <a:ext cx="1135266" cy="689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8">
      <w:pPr>
        <w:rPr>
          <w:rFonts w:ascii="Arial" w:cs="Arial" w:eastAsia="Arial" w:hAnsi="Arial"/>
          <w:color w:val="000000"/>
          <w:sz w:val="16"/>
          <w:szCs w:val="16"/>
        </w:rPr>
      </w:pPr>
      <w:r w:rsidDel="00000000" w:rsidR="00000000" w:rsidRPr="00000000">
        <w:rPr>
          <w:rtl w:val="0"/>
        </w:rPr>
      </w:r>
    </w:p>
    <w:p w:rsidR="00000000" w:rsidDel="00000000" w:rsidP="00000000" w:rsidRDefault="00000000" w:rsidRPr="00000000" w14:paraId="00000009">
      <w:pPr>
        <w:rPr>
          <w:rFonts w:ascii="Arial" w:cs="Arial" w:eastAsia="Arial" w:hAnsi="Arial"/>
          <w:color w:val="000000"/>
          <w:sz w:val="10"/>
          <w:szCs w:val="10"/>
        </w:rPr>
      </w:pPr>
      <w:r w:rsidDel="00000000" w:rsidR="00000000" w:rsidRPr="00000000">
        <w:rPr>
          <w:rFonts w:ascii="Arial" w:cs="Arial" w:eastAsia="Arial" w:hAnsi="Arial"/>
          <w:color w:val="000000"/>
          <w:sz w:val="10"/>
          <w:szCs w:val="10"/>
        </w:rPr>
        <w:drawing>
          <wp:inline distB="0" distT="0" distL="0" distR="0">
            <wp:extent cx="6645910" cy="2436495"/>
            <wp:effectExtent b="0" l="0" r="0" t="0"/>
            <wp:docPr descr="insan yüzü, bebek, oğlan, çocuk içeren bir resim&#10;&#10;Açıklama otomatik olarak oluşturuldu" id="1468287559" name="image4.png"/>
            <a:graphic>
              <a:graphicData uri="http://schemas.openxmlformats.org/drawingml/2006/picture">
                <pic:pic>
                  <pic:nvPicPr>
                    <pic:cNvPr descr="insan yüzü, bebek, oğlan, çocuk içeren bir resim&#10;&#10;Açıklama otomatik olarak oluşturuldu" id="0" name="image4.png"/>
                    <pic:cNvPicPr preferRelativeResize="0"/>
                  </pic:nvPicPr>
                  <pic:blipFill>
                    <a:blip r:embed="rId8"/>
                    <a:srcRect b="0" l="0" r="0" t="0"/>
                    <a:stretch>
                      <a:fillRect/>
                    </a:stretch>
                  </pic:blipFill>
                  <pic:spPr>
                    <a:xfrm>
                      <a:off x="0" y="0"/>
                      <a:ext cx="6645910" cy="243649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Arial" w:cs="Arial" w:eastAsia="Arial" w:hAnsi="Arial"/>
          <w:color w:val="000000"/>
          <w:sz w:val="16"/>
          <w:szCs w:val="16"/>
        </w:rPr>
      </w:pPr>
      <w:r w:rsidDel="00000000" w:rsidR="00000000" w:rsidRPr="00000000">
        <w:rPr>
          <w:rtl w:val="0"/>
        </w:rPr>
      </w:r>
    </w:p>
    <w:tbl>
      <w:tblPr>
        <w:tblStyle w:val="Table2"/>
        <w:tblW w:w="10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0"/>
        <w:tblGridChange w:id="0">
          <w:tblGrid>
            <w:gridCol w:w="10490"/>
          </w:tblGrid>
        </w:tblGridChange>
      </w:tblGrid>
      <w:tr>
        <w:trPr>
          <w:cantSplit w:val="0"/>
          <w:trHeight w:val="1052" w:hRule="atLeast"/>
          <w:tblHeader w:val="0"/>
        </w:trPr>
        <w:tc>
          <w:tcPr>
            <w:tcBorders>
              <w:top w:color="bfbfbf" w:space="0" w:sz="4" w:val="single"/>
              <w:left w:color="bfbfbf" w:space="0" w:sz="4" w:val="single"/>
              <w:bottom w:color="bfbfbf" w:space="0" w:sz="4" w:val="single"/>
              <w:right w:color="bfbfbf" w:space="0" w:sz="4" w:val="single"/>
            </w:tcBorders>
            <w:shd w:fill="fff2cc" w:val="clear"/>
            <w:vAlign w:val="center"/>
          </w:tcPr>
          <w:p w:rsidR="00000000" w:rsidDel="00000000" w:rsidP="00000000" w:rsidRDefault="00000000" w:rsidRPr="00000000" w14:paraId="0000000B">
            <w:pPr>
              <w:jc w:val="center"/>
              <w:rPr>
                <w:rFonts w:ascii="Nourd" w:cs="Nourd" w:eastAsia="Nourd" w:hAnsi="Nourd"/>
                <w:color w:val="000000"/>
                <w:sz w:val="21"/>
                <w:szCs w:val="21"/>
              </w:rPr>
            </w:pPr>
            <w:r w:rsidDel="00000000" w:rsidR="00000000" w:rsidRPr="00000000">
              <w:rPr>
                <w:rFonts w:ascii="Arial" w:cs="Arial" w:eastAsia="Arial" w:hAnsi="Arial"/>
                <w:sz w:val="22"/>
                <w:szCs w:val="22"/>
                <w:rtl w:val="0"/>
              </w:rPr>
              <w:t xml:space="preserve">Çocuğunuzun ilk öğretmeni olarak, onun öğrenmesine ve beyin gelişimine yardımcı olabilirsiniz. Bu basit ipuçlarını ve aktiviteleri güvenli bir şekilde deneyin. Sorularınız varsa veya çocuğunuzun gelişimine nasıl yardımcı olabileceğiniz konusunda daha fazla fikir edinmek için çocuğunuzun doktoru ve öğretmenleriyle görüşün.</w:t>
            </w:r>
            <w:r w:rsidDel="00000000" w:rsidR="00000000" w:rsidRPr="00000000">
              <w:rPr>
                <w:rtl w:val="0"/>
              </w:rPr>
            </w:r>
          </w:p>
        </w:tc>
      </w:tr>
    </w:tbl>
    <w:p w:rsidR="00000000" w:rsidDel="00000000" w:rsidP="00000000" w:rsidRDefault="00000000" w:rsidRPr="00000000" w14:paraId="0000000C">
      <w:pPr>
        <w:rPr>
          <w:rFonts w:ascii="Arial" w:cs="Arial" w:eastAsia="Arial" w:hAnsi="Arial"/>
          <w:color w:val="000000"/>
          <w:sz w:val="12"/>
          <w:szCs w:val="12"/>
        </w:rPr>
      </w:pPr>
      <w:r w:rsidDel="00000000" w:rsidR="00000000" w:rsidRPr="00000000">
        <w:rPr>
          <w:rFonts w:ascii="Arial" w:cs="Arial" w:eastAsia="Arial" w:hAnsi="Arial"/>
          <w:color w:val="000000"/>
          <w:sz w:val="12"/>
          <w:szCs w:val="12"/>
          <w:rtl w:val="0"/>
        </w:rPr>
        <w:br w:type="textWrapping"/>
      </w:r>
    </w:p>
    <w:p w:rsidR="00000000" w:rsidDel="00000000" w:rsidP="00000000" w:rsidRDefault="00000000" w:rsidRPr="00000000" w14:paraId="0000000D">
      <w:pPr>
        <w:rPr>
          <w:rFonts w:ascii="Arial" w:cs="Arial" w:eastAsia="Arial" w:hAnsi="Arial"/>
          <w:sz w:val="2"/>
          <w:szCs w:val="2"/>
        </w:rPr>
      </w:pPr>
      <w:r w:rsidDel="00000000" w:rsidR="00000000" w:rsidRPr="00000000">
        <w:rPr>
          <w:rtl w:val="0"/>
        </w:rPr>
      </w:r>
    </w:p>
    <w:p w:rsidR="00000000" w:rsidDel="00000000" w:rsidP="00000000" w:rsidRDefault="00000000" w:rsidRPr="00000000" w14:paraId="0000000E">
      <w:pPr>
        <w:spacing w:line="276" w:lineRule="auto"/>
        <w:ind w:left="0" w:firstLine="0"/>
        <w:rPr>
          <w:rFonts w:ascii="Arial" w:cs="Arial" w:eastAsia="Arial" w:hAnsi="Arial"/>
          <w:sz w:val="2"/>
          <w:szCs w:val="2"/>
        </w:rPr>
      </w:pPr>
      <w:r w:rsidDel="00000000" w:rsidR="00000000" w:rsidRPr="00000000">
        <w:rPr>
          <w:rtl w:val="0"/>
        </w:rPr>
      </w:r>
    </w:p>
    <w:p w:rsidR="00000000" w:rsidDel="00000000" w:rsidP="00000000" w:rsidRDefault="00000000" w:rsidRPr="00000000" w14:paraId="0000000F">
      <w:pPr>
        <w:rPr>
          <w:rFonts w:ascii="Arial" w:cs="Arial" w:eastAsia="Arial" w:hAnsi="Arial"/>
          <w:sz w:val="2"/>
          <w:szCs w:val="2"/>
        </w:rPr>
      </w:pPr>
      <w:r w:rsidDel="00000000" w:rsidR="00000000" w:rsidRPr="00000000">
        <w:rPr>
          <w:rtl w:val="0"/>
        </w:rPr>
      </w:r>
    </w:p>
    <w:p w:rsidR="00000000" w:rsidDel="00000000" w:rsidP="00000000" w:rsidRDefault="00000000" w:rsidRPr="00000000" w14:paraId="00000010">
      <w:pPr>
        <w:rPr>
          <w:rFonts w:ascii="Arial" w:cs="Arial" w:eastAsia="Arial" w:hAnsi="Arial"/>
          <w:sz w:val="2"/>
          <w:szCs w:val="2"/>
        </w:rPr>
      </w:pPr>
      <w:r w:rsidDel="00000000" w:rsidR="00000000" w:rsidRPr="00000000">
        <w:rPr>
          <w:rtl w:val="0"/>
        </w:rPr>
      </w:r>
    </w:p>
    <w:p w:rsidR="00000000" w:rsidDel="00000000" w:rsidP="00000000" w:rsidRDefault="00000000" w:rsidRPr="00000000" w14:paraId="00000011">
      <w:pPr>
        <w:rPr>
          <w:rFonts w:ascii="Arial" w:cs="Arial" w:eastAsia="Arial" w:hAnsi="Arial"/>
          <w:sz w:val="2"/>
          <w:szCs w:val="2"/>
        </w:rPr>
      </w:pPr>
      <w:r w:rsidDel="00000000" w:rsidR="00000000" w:rsidRPr="00000000">
        <w:rPr>
          <w:rtl w:val="0"/>
        </w:rPr>
      </w:r>
    </w:p>
    <w:p w:rsidR="00000000" w:rsidDel="00000000" w:rsidP="00000000" w:rsidRDefault="00000000" w:rsidRPr="00000000" w14:paraId="00000012">
      <w:pPr>
        <w:rPr>
          <w:rFonts w:ascii="Arial" w:cs="Arial" w:eastAsia="Arial" w:hAnsi="Arial"/>
          <w:sz w:val="2"/>
          <w:szCs w:val="2"/>
        </w:rPr>
      </w:pPr>
      <w:r w:rsidDel="00000000" w:rsidR="00000000" w:rsidRPr="00000000">
        <w:rPr>
          <w:rtl w:val="0"/>
        </w:rPr>
      </w:r>
    </w:p>
    <w:p w:rsidR="00000000" w:rsidDel="00000000" w:rsidP="00000000" w:rsidRDefault="00000000" w:rsidRPr="00000000" w14:paraId="00000013">
      <w:pPr>
        <w:rPr>
          <w:rFonts w:ascii="Arial" w:cs="Arial" w:eastAsia="Arial" w:hAnsi="Arial"/>
          <w:color w:val="000000"/>
          <w:sz w:val="2"/>
          <w:szCs w:val="2"/>
        </w:rPr>
        <w:sectPr>
          <w:footerReference r:id="rId9" w:type="default"/>
          <w:pgSz w:h="16838" w:w="11906" w:orient="portrait"/>
          <w:pgMar w:bottom="720" w:top="851" w:left="720" w:right="720" w:header="708" w:footer="708"/>
          <w:pgNumType w:start="1"/>
        </w:sectPr>
      </w:pPr>
      <w:r w:rsidDel="00000000" w:rsidR="00000000" w:rsidRPr="00000000">
        <w:rPr>
          <w:rFonts w:ascii="Arial" w:cs="Arial" w:eastAsia="Arial" w:hAnsi="Arial"/>
          <w:color w:val="000000"/>
          <w:sz w:val="2"/>
          <w:szCs w:val="2"/>
          <w:rtl w:val="0"/>
        </w:rPr>
        <w:br w:type="textWrapping"/>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sz w:val="2"/>
          <w:szCs w:val="2"/>
        </w:rPr>
      </w:pPr>
      <w:r w:rsidDel="00000000" w:rsidR="00000000" w:rsidRPr="00000000">
        <w:rPr>
          <w:rtl w:val="0"/>
        </w:rPr>
      </w:r>
    </w:p>
    <w:tbl>
      <w:tblPr>
        <w:tblStyle w:val="Table3"/>
        <w:tblW w:w="493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32"/>
        <w:tblGridChange w:id="0">
          <w:tblGrid>
            <w:gridCol w:w="4932"/>
          </w:tblGrid>
        </w:tblGridChange>
      </w:tblGrid>
      <w:tr>
        <w:trPr>
          <w:cantSplit w:val="0"/>
          <w:trHeight w:val="397" w:hRule="atLeast"/>
          <w:tblHeader w:val="0"/>
        </w:trPr>
        <w:tc>
          <w:tcPr>
            <w:shd w:fill="0097b2" w:val="clear"/>
            <w:vAlign w:val="center"/>
          </w:tcPr>
          <w:p w:rsidR="00000000" w:rsidDel="00000000" w:rsidP="00000000" w:rsidRDefault="00000000" w:rsidRPr="00000000" w14:paraId="00000015">
            <w:pPr>
              <w:rPr>
                <w:rFonts w:ascii="Nourd SemiBold" w:cs="Nourd SemiBold" w:eastAsia="Nourd SemiBold" w:hAnsi="Nourd SemiBold"/>
                <w:b w:val="1"/>
                <w:color w:val="ffffff"/>
                <w:sz w:val="22"/>
                <w:szCs w:val="22"/>
              </w:rPr>
            </w:pPr>
            <w:bookmarkStart w:colFirst="0" w:colLast="0" w:name="_heading=h.gjdgxs" w:id="0"/>
            <w:bookmarkEnd w:id="0"/>
            <w:r w:rsidDel="00000000" w:rsidR="00000000" w:rsidRPr="00000000">
              <w:rPr>
                <w:rFonts w:ascii="Nourd SemiBold" w:cs="Nourd SemiBold" w:eastAsia="Nourd SemiBold" w:hAnsi="Nourd SemiBold"/>
                <w:b w:val="1"/>
                <w:color w:val="ffffff"/>
                <w:sz w:val="22"/>
                <w:szCs w:val="22"/>
                <w:rtl w:val="0"/>
              </w:rPr>
              <w:t xml:space="preserve">OYUN ZAMANI</w:t>
            </w:r>
          </w:p>
        </w:tc>
      </w:tr>
    </w:tbl>
    <w:p w:rsidR="00000000" w:rsidDel="00000000" w:rsidP="00000000" w:rsidRDefault="00000000" w:rsidRPr="00000000" w14:paraId="00000016">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17">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18">
      <w:pPr>
        <w:spacing w:line="276" w:lineRule="auto"/>
        <w:ind w:left="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19">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Bu yaş çocuğun olmazsa olmaz oyuncağı toptur. Tekme atacağı, yuvarlayacağı, fırlatacağı bir topu çocuğunuza sık sık vermeye çalışın.</w:t>
      </w:r>
    </w:p>
    <w:p w:rsidR="00000000" w:rsidDel="00000000" w:rsidP="00000000" w:rsidRDefault="00000000" w:rsidRPr="00000000" w14:paraId="0000001A">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Problem çözme becerilerini öğreten oyuncaklar da bu dönem için çocuğunuza etki-sonuç  ilişkileri kurmasında yardımıcı olur (örenğin bir düğmeye bastığında bir şeylerin gerçekleştiği oyuncaklar gibi)</w:t>
      </w:r>
    </w:p>
    <w:sdt>
      <w:sdtPr>
        <w:tag w:val="goog_rdk_1"/>
      </w:sdtPr>
      <w:sdtContent>
        <w:p w:rsidR="00000000" w:rsidDel="00000000" w:rsidP="00000000" w:rsidRDefault="00000000" w:rsidRPr="00000000" w14:paraId="0000001B">
          <w:pPr>
            <w:numPr>
              <w:ilvl w:val="0"/>
              <w:numId w:val="2"/>
            </w:numPr>
            <w:spacing w:line="276" w:lineRule="auto"/>
            <w:ind w:left="720" w:hanging="360"/>
            <w:rPr>
              <w:ins w:author="Özlem Murzoğlu" w:id="0" w:date="2024-10-03T10:01:09Z"/>
              <w:rFonts w:ascii="Arial" w:cs="Arial" w:eastAsia="Arial" w:hAnsi="Arial"/>
              <w:sz w:val="22"/>
              <w:szCs w:val="22"/>
            </w:rPr>
          </w:pPr>
          <w:r w:rsidDel="00000000" w:rsidR="00000000" w:rsidRPr="00000000">
            <w:rPr>
              <w:rFonts w:ascii="Arial" w:cs="Arial" w:eastAsia="Arial" w:hAnsi="Arial"/>
              <w:sz w:val="22"/>
              <w:szCs w:val="22"/>
              <w:rtl w:val="0"/>
            </w:rPr>
            <w:t xml:space="preserve">Gardırobunuz konusunda hassas olsanız bile çocuğunuzun yetişkinlere ait  ayakkabı, şapka ve gömlek gibi kıyafetlerle oynayıp eğlenmesine  izin verin. Bu onun “-mış gibi oyunları” oynamaya başlamasına yardımcı olur, sergileyeceği küçük tiyatro gösterilerinin her biri gelişiminde büyük basamaklar katetmesini sağlar.</w:t>
          </w:r>
          <w:sdt>
            <w:sdtPr>
              <w:tag w:val="goog_rdk_0"/>
            </w:sdtPr>
            <w:sdtContent>
              <w:ins w:author="Özlem Murzoğlu" w:id="0" w:date="2024-10-03T10:01:09Z">
                <w:r w:rsidDel="00000000" w:rsidR="00000000" w:rsidRPr="00000000">
                  <w:rPr>
                    <w:rtl w:val="0"/>
                  </w:rPr>
                </w:r>
              </w:ins>
            </w:sdtContent>
          </w:sdt>
        </w:p>
      </w:sdtContent>
    </w:sdt>
    <w:sdt>
      <w:sdtPr>
        <w:tag w:val="goog_rdk_3"/>
      </w:sdtPr>
      <w:sdtContent>
        <w:p w:rsidR="00000000" w:rsidDel="00000000" w:rsidP="00000000" w:rsidRDefault="00000000" w:rsidRPr="00000000" w14:paraId="0000001C">
          <w:pPr>
            <w:numPr>
              <w:ilvl w:val="0"/>
              <w:numId w:val="2"/>
            </w:numPr>
            <w:spacing w:line="276" w:lineRule="auto"/>
            <w:ind w:left="720" w:hanging="360"/>
            <w:rPr>
              <w:rFonts w:ascii="Arial" w:cs="Arial" w:eastAsia="Arial" w:hAnsi="Arial"/>
              <w:sz w:val="22"/>
              <w:szCs w:val="22"/>
              <w:u w:val="none"/>
              <w:rPrChange w:author="Özlem Murzoğlu" w:id="1" w:date="2024-10-03T10:01:09Z">
                <w:rPr>
                  <w:rFonts w:ascii="Arial" w:cs="Arial" w:eastAsia="Arial" w:hAnsi="Arial"/>
                  <w:sz w:val="22"/>
                  <w:szCs w:val="22"/>
                </w:rPr>
              </w:rPrChange>
            </w:rPr>
            <w:pPrChange w:author="Özlem Murzoğlu" w:id="0" w:date="2024-10-03T10:01:09Z">
              <w:pPr>
                <w:numPr>
                  <w:ilvl w:val="0"/>
                  <w:numId w:val="2"/>
                </w:numPr>
                <w:spacing w:line="276" w:lineRule="auto"/>
                <w:ind w:left="720" w:hanging="360"/>
              </w:pPr>
            </w:pPrChange>
          </w:pPr>
          <w:sdt>
            <w:sdtPr>
              <w:tag w:val="goog_rdk_2"/>
            </w:sdtPr>
            <w:sdtContent>
              <w:ins w:author="Özlem Murzoğlu" w:id="0" w:date="2024-10-03T10:01:09Z">
                <w:r w:rsidDel="00000000" w:rsidR="00000000" w:rsidRPr="00000000">
                  <w:rPr>
                    <w:rFonts w:ascii="Arial" w:cs="Arial" w:eastAsia="Arial" w:hAnsi="Arial"/>
                    <w:sz w:val="22"/>
                    <w:szCs w:val="22"/>
                  </w:rPr>
                  <w:drawing>
                    <wp:inline distB="114300" distT="114300" distL="114300" distR="114300">
                      <wp:extent cx="3143250" cy="2095500"/>
                      <wp:effectExtent b="0" l="0" r="0" t="0"/>
                      <wp:docPr id="146828755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143250" cy="2095500"/>
                              </a:xfrm>
                              <a:prstGeom prst="rect"/>
                              <a:ln/>
                            </pic:spPr>
                          </pic:pic>
                        </a:graphicData>
                      </a:graphic>
                    </wp:inline>
                  </w:drawing>
                </w:r>
              </w:ins>
            </w:sdtContent>
          </w:sdt>
          <w:r w:rsidDel="00000000" w:rsidR="00000000" w:rsidRPr="00000000">
            <w:rPr>
              <w:rtl w:val="0"/>
            </w:rPr>
          </w:r>
        </w:p>
      </w:sdtContent>
    </w:sdt>
    <w:p w:rsidR="00000000" w:rsidDel="00000000" w:rsidP="00000000" w:rsidRDefault="00000000" w:rsidRPr="00000000" w14:paraId="0000001D">
      <w:pPr>
        <w:numPr>
          <w:ilvl w:val="0"/>
          <w:numId w:val="2"/>
        </w:numPr>
        <w:spacing w:line="276" w:lineRule="auto"/>
        <w:ind w:left="720" w:hanging="360"/>
        <w:rPr>
          <w:rFonts w:ascii="Roboto" w:cs="Roboto" w:eastAsia="Roboto" w:hAnsi="Roboto"/>
          <w:sz w:val="22"/>
          <w:szCs w:val="22"/>
        </w:rPr>
      </w:pPr>
      <w:r w:rsidDel="00000000" w:rsidR="00000000" w:rsidRPr="00000000">
        <w:rPr>
          <w:rFonts w:ascii="Arial" w:cs="Arial" w:eastAsia="Arial" w:hAnsi="Arial"/>
          <w:sz w:val="22"/>
          <w:szCs w:val="22"/>
          <w:rtl w:val="0"/>
        </w:rPr>
        <w:t xml:space="preserve">Çocuğunuzu bloklarla oynamaya teşvik edin. Sırayla kuleler inşa edin ve onları yıkın.</w:t>
      </w:r>
    </w:p>
    <w:p w:rsidR="00000000" w:rsidDel="00000000" w:rsidP="00000000" w:rsidRDefault="00000000" w:rsidRPr="00000000" w14:paraId="0000001E">
      <w:pPr>
        <w:numPr>
          <w:ilvl w:val="0"/>
          <w:numId w:val="2"/>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3143250" cy="2095500"/>
            <wp:effectExtent b="0" l="0" r="0" t="0"/>
            <wp:docPr id="146828756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143250" cy="2095500"/>
                    </a:xfrm>
                    <a:prstGeom prst="rect"/>
                    <a:ln/>
                  </pic:spPr>
                </pic:pic>
              </a:graphicData>
            </a:graphic>
          </wp:inline>
        </w:drawing>
      </w:r>
      <w:r w:rsidDel="00000000" w:rsidR="00000000" w:rsidRPr="00000000">
        <w:rPr>
          <w:rtl w:val="0"/>
        </w:rPr>
      </w:r>
    </w:p>
    <w:sdt>
      <w:sdtPr>
        <w:tag w:val="goog_rdk_5"/>
      </w:sdtPr>
      <w:sdtContent>
        <w:p w:rsidR="00000000" w:rsidDel="00000000" w:rsidP="00000000" w:rsidRDefault="00000000" w:rsidRPr="00000000" w14:paraId="0000001F">
          <w:pPr>
            <w:numPr>
              <w:ilvl w:val="0"/>
              <w:numId w:val="2"/>
            </w:numPr>
            <w:spacing w:line="276" w:lineRule="auto"/>
            <w:ind w:left="720" w:hanging="360"/>
            <w:rPr>
              <w:ins w:author="Özlem Murzoğlu" w:id="2" w:date="2024-10-03T09:59:43Z"/>
              <w:rFonts w:ascii="Arial" w:cs="Arial" w:eastAsia="Arial" w:hAnsi="Arial"/>
              <w:sz w:val="22"/>
              <w:szCs w:val="22"/>
            </w:rPr>
          </w:pPr>
          <w:r w:rsidDel="00000000" w:rsidR="00000000" w:rsidRPr="00000000">
            <w:rPr>
              <w:rFonts w:ascii="Arial" w:cs="Arial" w:eastAsia="Arial" w:hAnsi="Arial"/>
              <w:sz w:val="22"/>
              <w:szCs w:val="22"/>
              <w:rtl w:val="0"/>
            </w:rPr>
            <w:t xml:space="preserve">Çocuğunuzla dışarıda "hazır ol, başla, fırla" gibi eğenceli ve heyecanlı komutlar vererek oyunlar oynayın. Örneğin çocuğunuzu salıncakta geri çekin. “Hazır, hazır…” deyin, ardından bekleyin ve salıncağı ittiğinizde “işte uçuyorsun” deyin.</w:t>
          </w:r>
          <w:sdt>
            <w:sdtPr>
              <w:tag w:val="goog_rdk_4"/>
            </w:sdtPr>
            <w:sdtContent>
              <w:ins w:author="Özlem Murzoğlu" w:id="2" w:date="2024-10-03T09:59:43Z">
                <w:r w:rsidDel="00000000" w:rsidR="00000000" w:rsidRPr="00000000">
                  <w:rPr>
                    <w:rtl w:val="0"/>
                  </w:rPr>
                </w:r>
              </w:ins>
            </w:sdtContent>
          </w:sdt>
        </w:p>
      </w:sdtContent>
    </w:sdt>
    <w:sdt>
      <w:sdtPr>
        <w:tag w:val="goog_rdk_7"/>
      </w:sdtPr>
      <w:sdtContent>
        <w:p w:rsidR="00000000" w:rsidDel="00000000" w:rsidP="00000000" w:rsidRDefault="00000000" w:rsidRPr="00000000" w14:paraId="00000020">
          <w:pPr>
            <w:numPr>
              <w:ilvl w:val="0"/>
              <w:numId w:val="2"/>
            </w:numPr>
            <w:spacing w:line="276" w:lineRule="auto"/>
            <w:ind w:left="720" w:hanging="360"/>
            <w:rPr>
              <w:rFonts w:ascii="Arial" w:cs="Arial" w:eastAsia="Arial" w:hAnsi="Arial"/>
              <w:sz w:val="22"/>
              <w:szCs w:val="22"/>
              <w:u w:val="none"/>
              <w:rPrChange w:author="Özlem Murzoğlu" w:id="3" w:date="2024-10-03T09:59:43Z">
                <w:rPr>
                  <w:rFonts w:ascii="Arial" w:cs="Arial" w:eastAsia="Arial" w:hAnsi="Arial"/>
                  <w:sz w:val="22"/>
                  <w:szCs w:val="22"/>
                </w:rPr>
              </w:rPrChange>
            </w:rPr>
            <w:pPrChange w:author="Özlem Murzoğlu" w:id="0" w:date="2024-10-03T09:59:43Z">
              <w:pPr>
                <w:numPr>
                  <w:ilvl w:val="0"/>
                  <w:numId w:val="2"/>
                </w:numPr>
                <w:spacing w:line="276" w:lineRule="auto"/>
                <w:ind w:left="720" w:hanging="360"/>
              </w:pPr>
            </w:pPrChange>
          </w:pPr>
          <w:sdt>
            <w:sdtPr>
              <w:tag w:val="goog_rdk_6"/>
            </w:sdtPr>
            <w:sdtContent>
              <w:ins w:author="Özlem Murzoğlu" w:id="2" w:date="2024-10-03T09:59:43Z">
                <w:r w:rsidDel="00000000" w:rsidR="00000000" w:rsidRPr="00000000">
                  <w:rPr>
                    <w:rFonts w:ascii="Arial" w:cs="Arial" w:eastAsia="Arial" w:hAnsi="Arial"/>
                    <w:sz w:val="22"/>
                    <w:szCs w:val="22"/>
                  </w:rPr>
                  <w:drawing>
                    <wp:inline distB="114300" distT="114300" distL="114300" distR="114300">
                      <wp:extent cx="3143250" cy="2095500"/>
                      <wp:effectExtent b="0" l="0" r="0" t="0"/>
                      <wp:docPr id="146828755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143250" cy="2095500"/>
                              </a:xfrm>
                              <a:prstGeom prst="rect"/>
                              <a:ln/>
                            </pic:spPr>
                          </pic:pic>
                        </a:graphicData>
                      </a:graphic>
                    </wp:inline>
                  </w:drawing>
                </w:r>
              </w:ins>
            </w:sdtContent>
          </w:sdt>
          <w:r w:rsidDel="00000000" w:rsidR="00000000" w:rsidRPr="00000000">
            <w:rPr>
              <w:rtl w:val="0"/>
            </w:rPr>
          </w:r>
        </w:p>
      </w:sdtContent>
    </w:sdt>
    <w:p w:rsidR="00000000" w:rsidDel="00000000" w:rsidP="00000000" w:rsidRDefault="00000000" w:rsidRPr="00000000" w14:paraId="00000021">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Çocuğunuzun küvette veya kum havuzunda kum oyuncakları veya plastik kaplar, kaşıklar veya huni ile oynamasına izin verin.</w:t>
      </w:r>
    </w:p>
    <w:p w:rsidR="00000000" w:rsidDel="00000000" w:rsidP="00000000" w:rsidRDefault="00000000" w:rsidRPr="00000000" w14:paraId="00000022">
      <w:pPr>
        <w:numPr>
          <w:ilvl w:val="0"/>
          <w:numId w:val="2"/>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3143250" cy="2362200"/>
            <wp:effectExtent b="0" l="0" r="0" t="0"/>
            <wp:docPr id="146828755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143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ind w:left="72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24">
      <w:pPr>
        <w:spacing w:line="276" w:lineRule="auto"/>
        <w:ind w:left="72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25">
      <w:pPr>
        <w:widowControl w:val="0"/>
        <w:spacing w:line="276" w:lineRule="auto"/>
        <w:rPr>
          <w:rFonts w:ascii="Arial" w:cs="Arial" w:eastAsia="Arial" w:hAnsi="Arial"/>
          <w:sz w:val="2"/>
          <w:szCs w:val="2"/>
        </w:rPr>
      </w:pPr>
      <w:r w:rsidDel="00000000" w:rsidR="00000000" w:rsidRPr="00000000">
        <w:rPr>
          <w:rtl w:val="0"/>
        </w:rPr>
      </w:r>
    </w:p>
    <w:sdt>
      <w:sdtPr>
        <w:lock w:val="contentLocked"/>
        <w:tag w:val="goog_rdk_8"/>
      </w:sdtPr>
      <w:sdtContent>
        <w:tbl>
          <w:tblPr>
            <w:tblStyle w:val="Table4"/>
            <w:tblW w:w="493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32"/>
            <w:tblGridChange w:id="0">
              <w:tblGrid>
                <w:gridCol w:w="4932"/>
              </w:tblGrid>
            </w:tblGridChange>
          </w:tblGrid>
          <w:tr>
            <w:trPr>
              <w:cantSplit w:val="0"/>
              <w:trHeight w:val="397" w:hRule="atLeast"/>
              <w:tblHeader w:val="0"/>
            </w:trPr>
            <w:tc>
              <w:tcPr>
                <w:shd w:fill="0097b2" w:val="clear"/>
                <w:vAlign w:val="center"/>
              </w:tcPr>
              <w:p w:rsidR="00000000" w:rsidDel="00000000" w:rsidP="00000000" w:rsidRDefault="00000000" w:rsidRPr="00000000" w14:paraId="00000026">
                <w:pPr>
                  <w:rPr>
                    <w:rFonts w:ascii="Nourd SemiBold" w:cs="Nourd SemiBold" w:eastAsia="Nourd SemiBold" w:hAnsi="Nourd SemiBold"/>
                    <w:b w:val="1"/>
                    <w:color w:val="ffffff"/>
                    <w:sz w:val="22"/>
                    <w:szCs w:val="22"/>
                  </w:rPr>
                </w:pPr>
                <w:bookmarkStart w:colFirst="0" w:colLast="0" w:name="_heading=h.gjdgxs" w:id="0"/>
                <w:bookmarkEnd w:id="0"/>
                <w:r w:rsidDel="00000000" w:rsidR="00000000" w:rsidRPr="00000000">
                  <w:rPr>
                    <w:rFonts w:ascii="Nourd SemiBold" w:cs="Nourd SemiBold" w:eastAsia="Nourd SemiBold" w:hAnsi="Nourd SemiBold"/>
                    <w:b w:val="1"/>
                    <w:color w:val="ffffff"/>
                    <w:sz w:val="22"/>
                    <w:szCs w:val="22"/>
                    <w:rtl w:val="0"/>
                  </w:rPr>
                  <w:t xml:space="preserve">ERKEN ÖĞRENME FIRSATLARI</w:t>
                </w:r>
              </w:p>
            </w:tc>
          </w:tr>
        </w:tbl>
      </w:sdtContent>
    </w:sdt>
    <w:p w:rsidR="00000000" w:rsidDel="00000000" w:rsidP="00000000" w:rsidRDefault="00000000" w:rsidRPr="00000000" w14:paraId="00000027">
      <w:pPr>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28">
      <w:pPr>
        <w:numPr>
          <w:ilvl w:val="0"/>
          <w:numId w:val="4"/>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Çocuğunuzun merakını teşvik edin ve onun yeni şeyler öğrenmesine ve keşfetmesine yardımcı olun. Onu parka götürün, yürüyüşe çıkın ya da otobüs yolculuğuna çıkarın.</w:t>
      </w:r>
    </w:p>
    <w:p w:rsidR="00000000" w:rsidDel="00000000" w:rsidP="00000000" w:rsidRDefault="00000000" w:rsidRPr="00000000" w14:paraId="00000029">
      <w:pPr>
        <w:numPr>
          <w:ilvl w:val="0"/>
          <w:numId w:val="4"/>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Vücut bölümlerinin adlarını öğretmek için “Baş, Omuzlar, Dizler ve Ayak Parmakları” gibi şarkılar söyleyin. Birkaç kez söyledikten sonra, vücudunuzun bir kısmına dokunduğunuzda çocuğunuzun bazı kelimeleri söyleyip söylemediğine bakın ve bekleyin.</w:t>
      </w:r>
    </w:p>
    <w:p w:rsidR="00000000" w:rsidDel="00000000" w:rsidP="00000000" w:rsidRDefault="00000000" w:rsidRPr="00000000" w14:paraId="0000002A">
      <w:pPr>
        <w:numPr>
          <w:ilvl w:val="0"/>
          <w:numId w:val="4"/>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Çocuğunuzun şekiller, renkler veya hayvanlarla basit bulmacalar yapmasına yardımcı olun. Çocuğunuzun yerine yerleştirdiği her parçanın ismini söyleyerek ona eşlik edin.</w:t>
      </w:r>
    </w:p>
    <w:p w:rsidR="00000000" w:rsidDel="00000000" w:rsidP="00000000" w:rsidRDefault="00000000" w:rsidRPr="00000000" w14:paraId="0000002B">
      <w:pPr>
        <w:spacing w:line="276" w:lineRule="auto"/>
        <w:ind w:left="144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2C">
      <w:pPr>
        <w:spacing w:line="276" w:lineRule="auto"/>
        <w:ind w:left="144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2D">
      <w:pPr>
        <w:widowControl w:val="0"/>
        <w:spacing w:line="276" w:lineRule="auto"/>
        <w:rPr>
          <w:rFonts w:ascii="Arial" w:cs="Arial" w:eastAsia="Arial" w:hAnsi="Arial"/>
          <w:sz w:val="2"/>
          <w:szCs w:val="2"/>
        </w:rPr>
      </w:pPr>
      <w:r w:rsidDel="00000000" w:rsidR="00000000" w:rsidRPr="00000000">
        <w:rPr>
          <w:rtl w:val="0"/>
        </w:rPr>
      </w:r>
    </w:p>
    <w:tbl>
      <w:tblPr>
        <w:tblStyle w:val="Table5"/>
        <w:tblW w:w="493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32"/>
        <w:tblGridChange w:id="0">
          <w:tblGrid>
            <w:gridCol w:w="4932"/>
          </w:tblGrid>
        </w:tblGridChange>
      </w:tblGrid>
      <w:tr>
        <w:trPr>
          <w:cantSplit w:val="0"/>
          <w:trHeight w:val="397" w:hRule="atLeast"/>
          <w:tblHeader w:val="0"/>
        </w:trPr>
        <w:tc>
          <w:tcPr>
            <w:shd w:fill="0097b2" w:val="clear"/>
            <w:vAlign w:val="center"/>
          </w:tcPr>
          <w:p w:rsidR="00000000" w:rsidDel="00000000" w:rsidP="00000000" w:rsidRDefault="00000000" w:rsidRPr="00000000" w14:paraId="0000002E">
            <w:pPr>
              <w:rPr>
                <w:rFonts w:ascii="Nourd SemiBold" w:cs="Nourd SemiBold" w:eastAsia="Nourd SemiBold" w:hAnsi="Nourd SemiBold"/>
                <w:b w:val="1"/>
                <w:color w:val="ffffff"/>
                <w:sz w:val="22"/>
                <w:szCs w:val="22"/>
              </w:rPr>
            </w:pPr>
            <w:bookmarkStart w:colFirst="0" w:colLast="0" w:name="_heading=h.gjdgxs" w:id="0"/>
            <w:bookmarkEnd w:id="0"/>
            <w:r w:rsidDel="00000000" w:rsidR="00000000" w:rsidRPr="00000000">
              <w:rPr>
                <w:rFonts w:ascii="Nourd SemiBold" w:cs="Nourd SemiBold" w:eastAsia="Nourd SemiBold" w:hAnsi="Nourd SemiBold"/>
                <w:b w:val="1"/>
                <w:color w:val="ffffff"/>
                <w:sz w:val="22"/>
                <w:szCs w:val="22"/>
                <w:rtl w:val="0"/>
              </w:rPr>
              <w:t xml:space="preserve">YENİ YETENEKLER VE OLUMLU DİSİPLİN</w:t>
            </w:r>
          </w:p>
        </w:tc>
      </w:tr>
    </w:tbl>
    <w:p w:rsidR="00000000" w:rsidDel="00000000" w:rsidP="00000000" w:rsidRDefault="00000000" w:rsidRPr="00000000" w14:paraId="0000002F">
      <w:pPr>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30">
      <w:pPr>
        <w:numPr>
          <w:ilvl w:val="0"/>
          <w:numId w:val="3"/>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Çocuğunuzun başlamaya hazır olup olmadığını öğrenmek için çocuğunuzun doktoruna ve/veya öğretmenlerine tuvalet eğitimi hakkında danışın. Çoğu çocuk 2-3 yaşına kadar tuvalet eğitimi alamaz. Çok erken başlamak strese ve aksiliklere-gerilemelere neden olabilir, bu da eğitimin daha uzun sürmesine neden olabilir.</w:t>
      </w:r>
    </w:p>
    <w:p w:rsidR="00000000" w:rsidDel="00000000" w:rsidP="00000000" w:rsidRDefault="00000000" w:rsidRPr="00000000" w14:paraId="00000031">
      <w:pPr>
        <w:numPr>
          <w:ilvl w:val="0"/>
          <w:numId w:val="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 ev işlerine veya size yardımcı olduğunda olumlu kelimeler kullanarak  heyecanla onu övün. Oyuncakları veya çamaşırları sepete koymak gibi basit işlerde size yardım etmesine izin verin.</w:t>
      </w:r>
    </w:p>
    <w:p w:rsidR="00000000" w:rsidDel="00000000" w:rsidP="00000000" w:rsidRDefault="00000000" w:rsidRPr="00000000" w14:paraId="00000032">
      <w:pPr>
        <w:numPr>
          <w:ilvl w:val="0"/>
          <w:numId w:val="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Çocuğunuzun sizinle birlikte basit sanat projeleri yaratmasına izin verin. Çocuğunuza boya kalemleri verin veya kağıda parmak boyası sürün ve kağıdı etrafa yayıp noktalar yaparak keşfetmesine izin verin. Çocuğunuzun eserini görebilmesi için duvara veya buzdolabına asın.</w:t>
      </w:r>
    </w:p>
    <w:p w:rsidR="00000000" w:rsidDel="00000000" w:rsidP="00000000" w:rsidRDefault="00000000" w:rsidRPr="00000000" w14:paraId="00000033">
      <w:pPr>
        <w:numPr>
          <w:ilvl w:val="0"/>
          <w:numId w:val="3"/>
        </w:numPr>
        <w:spacing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2089911" cy="3141199"/>
            <wp:effectExtent b="0" l="0" r="0" t="0"/>
            <wp:docPr id="146828755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089911" cy="314119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Olumlu kelimeler kullanın ve görmek istediğiniz davranışlara (“istenen davranışlar”), görmek istemediklerinizden daha fazla önem verin. Örneğin, "Kaşığınla ne kadar güzel yiyorsun, bravo! Kaşık kullanıyorsun, süper”deyin.</w:t>
      </w:r>
    </w:p>
    <w:p w:rsidR="00000000" w:rsidDel="00000000" w:rsidP="00000000" w:rsidRDefault="00000000" w:rsidRPr="00000000" w14:paraId="00000035">
      <w:pPr>
        <w:numPr>
          <w:ilvl w:val="0"/>
          <w:numId w:val="3"/>
        </w:numPr>
        <w:spacing w:line="276" w:lineRule="auto"/>
        <w:ind w:left="144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Çocuğunuzdan çekmeceyi açmanıza yardım etmesini isteyin.</w:t>
      </w:r>
    </w:p>
    <w:p w:rsidR="00000000" w:rsidDel="00000000" w:rsidP="00000000" w:rsidRDefault="00000000" w:rsidRPr="00000000" w14:paraId="00000036">
      <w:pPr>
        <w:numPr>
          <w:ilvl w:val="0"/>
          <w:numId w:val="3"/>
        </w:numPr>
        <w:spacing w:line="276" w:lineRule="auto"/>
        <w:ind w:left="1440" w:hanging="360"/>
        <w:rPr>
          <w:rFonts w:ascii="Roboto" w:cs="Roboto" w:eastAsia="Roboto" w:hAnsi="Roboto"/>
          <w:sz w:val="22"/>
          <w:szCs w:val="22"/>
        </w:rPr>
      </w:pPr>
      <w:r w:rsidDel="00000000" w:rsidR="00000000" w:rsidRPr="00000000">
        <w:rPr>
          <w:rFonts w:ascii="Roboto" w:cs="Roboto" w:eastAsia="Roboto" w:hAnsi="Roboto"/>
          <w:sz w:val="22"/>
          <w:szCs w:val="22"/>
          <w:rtl w:val="0"/>
        </w:rPr>
        <w:t xml:space="preserve">Çocuğunuzun, plastik bardak veya peçete gibi eşyaları masaya taşımasına izin vererek yemek masası hazırlığına yardımcı olmasını sağlayın.  Tabi onrasında bu yardımı için çocuğunuza teşekkür etmeyi unutmayın..</w:t>
      </w:r>
    </w:p>
    <w:p w:rsidR="00000000" w:rsidDel="00000000" w:rsidP="00000000" w:rsidRDefault="00000000" w:rsidRPr="00000000" w14:paraId="00000037">
      <w:pPr>
        <w:numPr>
          <w:ilvl w:val="0"/>
          <w:numId w:val="3"/>
        </w:numPr>
        <w:spacing w:line="276" w:lineRule="auto"/>
        <w:ind w:left="1440" w:hanging="360"/>
        <w:rPr>
          <w:rFonts w:ascii="Roboto" w:cs="Roboto" w:eastAsia="Roboto" w:hAnsi="Roboto"/>
          <w:sz w:val="22"/>
          <w:szCs w:val="22"/>
        </w:rPr>
      </w:pPr>
      <w:r w:rsidDel="00000000" w:rsidR="00000000" w:rsidRPr="00000000">
        <w:rPr>
          <w:rFonts w:ascii="Roboto" w:cs="Roboto" w:eastAsia="Roboto" w:hAnsi="Roboto"/>
          <w:sz w:val="22"/>
          <w:szCs w:val="22"/>
          <w:rtl w:val="0"/>
        </w:rPr>
        <w:t xml:space="preserve">Çocuğunuzu diğer çocuklarla temas ettiğinde yakından izleyin. Bu yaştaki çocuklar birbirleri ile oynamaktan ziyade yan yana oynarlar ancak paylaşmayı ve sorunları nasıl çözeceklerini bilemezler.. Çocuğunuza, paylaşma, sırasını bekleme ve mümkün olduğunda kelimeleri kullanması konularında  yardımcı olarak çatışmalarla nasıl başa çıkacağını gösterebilirsiniz.</w:t>
      </w:r>
    </w:p>
    <w:p w:rsidR="00000000" w:rsidDel="00000000" w:rsidP="00000000" w:rsidRDefault="00000000" w:rsidRPr="00000000" w14:paraId="00000038">
      <w:pPr>
        <w:spacing w:line="276" w:lineRule="auto"/>
        <w:ind w:left="0" w:firstLine="0"/>
        <w:rPr>
          <w:rFonts w:ascii="Roboto" w:cs="Roboto" w:eastAsia="Roboto" w:hAnsi="Roboto"/>
          <w:sz w:val="22"/>
          <w:szCs w:val="22"/>
        </w:rPr>
      </w:pPr>
      <w:r w:rsidDel="00000000" w:rsidR="00000000" w:rsidRPr="00000000">
        <w:rPr>
          <w:rFonts w:ascii="Roboto" w:cs="Roboto" w:eastAsia="Roboto" w:hAnsi="Roboto"/>
          <w:sz w:val="22"/>
          <w:szCs w:val="22"/>
        </w:rPr>
        <w:drawing>
          <wp:inline distB="114300" distT="114300" distL="114300" distR="114300">
            <wp:extent cx="3143250" cy="2019300"/>
            <wp:effectExtent b="0" l="0" r="0" t="0"/>
            <wp:docPr id="146828755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1432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3A">
      <w:pPr>
        <w:widowControl w:val="0"/>
        <w:spacing w:line="276" w:lineRule="auto"/>
        <w:rPr>
          <w:rFonts w:ascii="Arial" w:cs="Arial" w:eastAsia="Arial" w:hAnsi="Arial"/>
          <w:sz w:val="2"/>
          <w:szCs w:val="2"/>
        </w:rPr>
      </w:pPr>
      <w:r w:rsidDel="00000000" w:rsidR="00000000" w:rsidRPr="00000000">
        <w:rPr>
          <w:rtl w:val="0"/>
        </w:rPr>
      </w:r>
    </w:p>
    <w:sdt>
      <w:sdtPr>
        <w:lock w:val="contentLocked"/>
        <w:tag w:val="goog_rdk_9"/>
      </w:sdtPr>
      <w:sdtContent>
        <w:tbl>
          <w:tblPr>
            <w:tblStyle w:val="Table6"/>
            <w:tblW w:w="493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32"/>
            <w:tblGridChange w:id="0">
              <w:tblGrid>
                <w:gridCol w:w="4932"/>
              </w:tblGrid>
            </w:tblGridChange>
          </w:tblGrid>
          <w:tr>
            <w:trPr>
              <w:cantSplit w:val="0"/>
              <w:trHeight w:val="397" w:hRule="atLeast"/>
              <w:tblHeader w:val="0"/>
            </w:trPr>
            <w:tc>
              <w:tcPr>
                <w:shd w:fill="0097b2" w:val="clear"/>
                <w:vAlign w:val="center"/>
              </w:tcPr>
              <w:p w:rsidR="00000000" w:rsidDel="00000000" w:rsidP="00000000" w:rsidRDefault="00000000" w:rsidRPr="00000000" w14:paraId="0000003B">
                <w:pPr>
                  <w:rPr>
                    <w:rFonts w:ascii="Nourd SemiBold" w:cs="Nourd SemiBold" w:eastAsia="Nourd SemiBold" w:hAnsi="Nourd SemiBold"/>
                    <w:b w:val="1"/>
                    <w:color w:val="ffffff"/>
                    <w:sz w:val="22"/>
                    <w:szCs w:val="22"/>
                  </w:rPr>
                </w:pPr>
                <w:bookmarkStart w:colFirst="0" w:colLast="0" w:name="_heading=h.gjdgxs" w:id="0"/>
                <w:bookmarkEnd w:id="0"/>
                <w:r w:rsidDel="00000000" w:rsidR="00000000" w:rsidRPr="00000000">
                  <w:rPr>
                    <w:rFonts w:ascii="Nourd SemiBold" w:cs="Nourd SemiBold" w:eastAsia="Nourd SemiBold" w:hAnsi="Nourd SemiBold"/>
                    <w:b w:val="1"/>
                    <w:color w:val="ffffff"/>
                    <w:sz w:val="22"/>
                    <w:szCs w:val="22"/>
                    <w:rtl w:val="0"/>
                  </w:rPr>
                  <w:t xml:space="preserve">DİL BECERİLERİ</w:t>
                </w:r>
              </w:p>
            </w:tc>
          </w:tr>
        </w:tbl>
      </w:sdtContent>
    </w:sdt>
    <w:p w:rsidR="00000000" w:rsidDel="00000000" w:rsidP="00000000" w:rsidRDefault="00000000" w:rsidRPr="00000000" w14:paraId="0000003C">
      <w:pPr>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3D">
      <w:pPr>
        <w:numPr>
          <w:ilvl w:val="0"/>
          <w:numId w:val="1"/>
        </w:numPr>
        <w:spacing w:line="276" w:lineRule="auto"/>
        <w:ind w:left="720" w:hanging="360"/>
        <w:rPr>
          <w:rFonts w:ascii="Nunito" w:cs="Nunito" w:eastAsia="Nunito" w:hAnsi="Nunito"/>
          <w:sz w:val="27"/>
          <w:szCs w:val="27"/>
        </w:rPr>
      </w:pPr>
      <w:r w:rsidDel="00000000" w:rsidR="00000000" w:rsidRPr="00000000">
        <w:rPr>
          <w:rFonts w:ascii="Roboto" w:cs="Roboto" w:eastAsia="Roboto" w:hAnsi="Roboto"/>
          <w:sz w:val="22"/>
          <w:szCs w:val="22"/>
          <w:rtl w:val="0"/>
        </w:rPr>
        <w:t xml:space="preserve">Henüz net bir şekilde söyleyemese bile çocuğunuzun kelimelerin nasıl ses çıkardığını öğrenmesine yardımcı olun. Örneğin çocuğunuz "papaya" derse "Evet papatya çok güzel değil mi?" deyin.</w:t>
      </w:r>
    </w:p>
    <w:p w:rsidR="00000000" w:rsidDel="00000000" w:rsidP="00000000" w:rsidRDefault="00000000" w:rsidRPr="00000000" w14:paraId="0000003E">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3F">
      <w:pPr>
        <w:spacing w:line="276" w:lineRule="auto"/>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40">
      <w:pPr>
        <w:widowControl w:val="0"/>
        <w:spacing w:line="276" w:lineRule="auto"/>
        <w:rPr>
          <w:rFonts w:ascii="Arial" w:cs="Arial" w:eastAsia="Arial" w:hAnsi="Arial"/>
          <w:sz w:val="2"/>
          <w:szCs w:val="2"/>
        </w:rPr>
      </w:pPr>
      <w:r w:rsidDel="00000000" w:rsidR="00000000" w:rsidRPr="00000000">
        <w:rPr>
          <w:rtl w:val="0"/>
        </w:rPr>
      </w:r>
    </w:p>
    <w:sdt>
      <w:sdtPr>
        <w:lock w:val="contentLocked"/>
        <w:tag w:val="goog_rdk_10"/>
      </w:sdtPr>
      <w:sdtContent>
        <w:tbl>
          <w:tblPr>
            <w:tblStyle w:val="Table7"/>
            <w:tblW w:w="493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932"/>
            <w:tblGridChange w:id="0">
              <w:tblGrid>
                <w:gridCol w:w="4932"/>
              </w:tblGrid>
            </w:tblGridChange>
          </w:tblGrid>
          <w:tr>
            <w:trPr>
              <w:cantSplit w:val="0"/>
              <w:trHeight w:val="397" w:hRule="atLeast"/>
              <w:tblHeader w:val="0"/>
            </w:trPr>
            <w:tc>
              <w:tcPr>
                <w:shd w:fill="0097b2" w:val="clear"/>
                <w:vAlign w:val="center"/>
              </w:tcPr>
              <w:p w:rsidR="00000000" w:rsidDel="00000000" w:rsidP="00000000" w:rsidRDefault="00000000" w:rsidRPr="00000000" w14:paraId="00000041">
                <w:pPr>
                  <w:rPr>
                    <w:rFonts w:ascii="Nourd SemiBold" w:cs="Nourd SemiBold" w:eastAsia="Nourd SemiBold" w:hAnsi="Nourd SemiBold"/>
                    <w:b w:val="1"/>
                    <w:color w:val="ffffff"/>
                    <w:sz w:val="22"/>
                    <w:szCs w:val="22"/>
                  </w:rPr>
                </w:pPr>
                <w:bookmarkStart w:colFirst="0" w:colLast="0" w:name="_heading=h.gjdgxs" w:id="0"/>
                <w:bookmarkEnd w:id="0"/>
                <w:r w:rsidDel="00000000" w:rsidR="00000000" w:rsidRPr="00000000">
                  <w:rPr>
                    <w:rFonts w:ascii="Nourd SemiBold" w:cs="Nourd SemiBold" w:eastAsia="Nourd SemiBold" w:hAnsi="Nourd SemiBold"/>
                    <w:b w:val="1"/>
                    <w:color w:val="ffffff"/>
                    <w:sz w:val="22"/>
                    <w:szCs w:val="22"/>
                    <w:rtl w:val="0"/>
                  </w:rPr>
                  <w:t xml:space="preserve">BESLENME/UYKU/RUTİNLER</w:t>
                </w:r>
              </w:p>
            </w:tc>
          </w:tr>
        </w:tbl>
      </w:sdtContent>
    </w:sdt>
    <w:p w:rsidR="00000000" w:rsidDel="00000000" w:rsidP="00000000" w:rsidRDefault="00000000" w:rsidRPr="00000000" w14:paraId="00000042">
      <w:pPr>
        <w:jc w:val="both"/>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43">
      <w:pPr>
        <w:numPr>
          <w:ilvl w:val="0"/>
          <w:numId w:val="5"/>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Çocuğunuzun her öğünde istediği kadar çok veya az yemesine izin verin. 1-2 yaş  çocukları her gün aynı miktarda veya türde yiyecek yemezler. Ebeveynlerin görevi çocuklarına sağlıklı yiyecekler sunmaktır. Unutmayın çocuğunuzun ne yiyeceğine siz karar verirken ne kadar yiyeceğine çocuğunuz karar vermelidir. </w:t>
      </w:r>
    </w:p>
    <w:p w:rsidR="00000000" w:rsidDel="00000000" w:rsidP="00000000" w:rsidRDefault="00000000" w:rsidRPr="00000000" w14:paraId="00000044">
      <w:pPr>
        <w:numPr>
          <w:ilvl w:val="0"/>
          <w:numId w:val="5"/>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Düzenli bir hayat bu yaş için huzur demektir. Uyku ve beslenme için sabit rutinleriniz olsun. Çocuğunuz için sakin ve sessiz bir uyku zamanı yaratın. Pijamalarını giyin, dişlerini fırçalayın ve uykudan önce ona 1-2 kitap okuyun. Bu yaştaki çocukların günde 11 ila 14 saat uykuya (gündüz şekerlemeleri dahil) ihtiyacı vardır. Tutarlı uyku zamanları bu düzeni kolaylaştırır.</w:t>
      </w:r>
    </w:p>
    <w:p w:rsidR="00000000" w:rsidDel="00000000" w:rsidP="00000000" w:rsidRDefault="00000000" w:rsidRPr="00000000" w14:paraId="00000045">
      <w:pPr>
        <w:numPr>
          <w:ilvl w:val="0"/>
          <w:numId w:val="5"/>
        </w:numPr>
        <w:spacing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Pr>
        <w:drawing>
          <wp:inline distB="114300" distT="114300" distL="114300" distR="114300">
            <wp:extent cx="3143250" cy="3017662"/>
            <wp:effectExtent b="0" l="0" r="0" t="0"/>
            <wp:docPr id="1468287555" name="image7.png"/>
            <a:graphic>
              <a:graphicData uri="http://schemas.openxmlformats.org/drawingml/2006/picture">
                <pic:pic>
                  <pic:nvPicPr>
                    <pic:cNvPr id="0" name="image7.png"/>
                    <pic:cNvPicPr preferRelativeResize="0"/>
                  </pic:nvPicPr>
                  <pic:blipFill>
                    <a:blip r:embed="rId16"/>
                    <a:srcRect b="10143" l="0" r="0" t="25821"/>
                    <a:stretch>
                      <a:fillRect/>
                    </a:stretch>
                  </pic:blipFill>
                  <pic:spPr>
                    <a:xfrm>
                      <a:off x="0" y="0"/>
                      <a:ext cx="3143250" cy="301766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5"/>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Ekran süresini (TV, tablet, telefon vb.) günde en fazla 1 saat olabilecek çocuk programlarıyla sınırlayın; ekran süresince her daim bir yetişkin ile birlikte olmasını sağlayın. Çocuklar konuşarak, oynayarak ve başkalarıyla etkileşim kurarak öğrenirler.</w:t>
      </w:r>
    </w:p>
    <w:p w:rsidR="00000000" w:rsidDel="00000000" w:rsidP="00000000" w:rsidRDefault="00000000" w:rsidRPr="00000000" w14:paraId="00000047">
      <w:pPr>
        <w:spacing w:line="276" w:lineRule="auto"/>
        <w:ind w:left="720" w:firstLine="0"/>
        <w:rPr>
          <w:rFonts w:ascii="Roboto" w:cs="Roboto" w:eastAsia="Roboto" w:hAnsi="Roboto"/>
          <w:sz w:val="22"/>
          <w:szCs w:val="22"/>
        </w:rPr>
      </w:pPr>
      <w:r w:rsidDel="00000000" w:rsidR="00000000" w:rsidRPr="00000000">
        <w:rPr>
          <w:rtl w:val="0"/>
        </w:rPr>
      </w:r>
    </w:p>
    <w:p w:rsidR="00000000" w:rsidDel="00000000" w:rsidP="00000000" w:rsidRDefault="00000000" w:rsidRPr="00000000" w14:paraId="00000048">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49">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4A">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4B">
      <w:pPr>
        <w:jc w:val="both"/>
        <w:rPr>
          <w:rFonts w:ascii="Nourd Light" w:cs="Nourd Light" w:eastAsia="Nourd Light" w:hAnsi="Nourd Light"/>
          <w:sz w:val="4"/>
          <w:szCs w:val="4"/>
        </w:rPr>
      </w:pPr>
      <w:r w:rsidDel="00000000" w:rsidR="00000000" w:rsidRPr="00000000">
        <w:rPr>
          <w:rtl w:val="0"/>
        </w:rPr>
      </w:r>
    </w:p>
    <w:p w:rsidR="00000000" w:rsidDel="00000000" w:rsidP="00000000" w:rsidRDefault="00000000" w:rsidRPr="00000000" w14:paraId="0000004C">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4D">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4E">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4F">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0">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1">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2">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3">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4">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5">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6">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7">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8">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9">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A">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B">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C">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D">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E">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5F">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60">
      <w:pPr>
        <w:spacing w:after="80" w:before="80" w:lineRule="auto"/>
        <w:ind w:left="720" w:firstLine="0"/>
        <w:jc w:val="both"/>
        <w:rPr>
          <w:rFonts w:ascii="Nourd Light" w:cs="Nourd Light" w:eastAsia="Nourd Light" w:hAnsi="Nourd Light"/>
          <w:sz w:val="16"/>
          <w:szCs w:val="16"/>
        </w:rPr>
      </w:pPr>
      <w:r w:rsidDel="00000000" w:rsidR="00000000" w:rsidRPr="00000000">
        <w:rPr>
          <w:rtl w:val="0"/>
        </w:rPr>
      </w:r>
    </w:p>
    <w:p w:rsidR="00000000" w:rsidDel="00000000" w:rsidP="00000000" w:rsidRDefault="00000000" w:rsidRPr="00000000" w14:paraId="00000061">
      <w:pPr>
        <w:spacing w:after="80" w:before="80" w:lineRule="auto"/>
        <w:ind w:left="0" w:right="58" w:firstLine="0"/>
        <w:jc w:val="both"/>
        <w:rPr>
          <w:rFonts w:ascii="Nourd Light" w:cs="Nourd Light" w:eastAsia="Nourd Light" w:hAnsi="Nourd Light"/>
          <w:sz w:val="21"/>
          <w:szCs w:val="21"/>
        </w:rPr>
        <w:sectPr>
          <w:type w:val="continuous"/>
          <w:pgSz w:h="16838" w:w="11906" w:orient="portrait"/>
          <w:pgMar w:bottom="993" w:top="720" w:left="720" w:right="567" w:header="709" w:footer="709"/>
          <w:cols w:equalWidth="0" w:num="2" w:sep="1">
            <w:col w:space="709" w:w="4954.999999999999"/>
            <w:col w:space="0" w:w="4954.999999999999"/>
          </w:cols>
        </w:sectPr>
      </w:pPr>
      <w:r w:rsidDel="00000000" w:rsidR="00000000" w:rsidRPr="00000000">
        <w:rPr>
          <w:rtl w:val="0"/>
        </w:rPr>
      </w:r>
    </w:p>
    <w:p w:rsidR="00000000" w:rsidDel="00000000" w:rsidP="00000000" w:rsidRDefault="00000000" w:rsidRPr="00000000" w14:paraId="00000062">
      <w:pPr>
        <w:rPr>
          <w:sz w:val="6"/>
          <w:szCs w:val="6"/>
        </w:rPr>
      </w:pPr>
      <w:bookmarkStart w:colFirst="0" w:colLast="0" w:name="_heading=h.30j0zll" w:id="1"/>
      <w:bookmarkEnd w:id="1"/>
      <w:r w:rsidDel="00000000" w:rsidR="00000000" w:rsidRPr="00000000">
        <w:rPr>
          <w:rtl w:val="0"/>
        </w:rPr>
      </w:r>
    </w:p>
    <w:p w:rsidR="00000000" w:rsidDel="00000000" w:rsidP="00000000" w:rsidRDefault="00000000" w:rsidRPr="00000000" w14:paraId="00000063">
      <w:pPr>
        <w:rPr>
          <w:sz w:val="6"/>
          <w:szCs w:val="6"/>
        </w:rPr>
      </w:pPr>
      <w:r w:rsidDel="00000000" w:rsidR="00000000" w:rsidRPr="00000000">
        <w:rPr>
          <w:rtl w:val="0"/>
        </w:rPr>
      </w:r>
    </w:p>
    <w:p w:rsidR="00000000" w:rsidDel="00000000" w:rsidP="00000000" w:rsidRDefault="00000000" w:rsidRPr="00000000" w14:paraId="00000064">
      <w:pPr>
        <w:rPr>
          <w:sz w:val="6"/>
          <w:szCs w:val="6"/>
        </w:rPr>
      </w:pPr>
      <w:r w:rsidDel="00000000" w:rsidR="00000000" w:rsidRPr="00000000">
        <w:rPr>
          <w:rtl w:val="0"/>
        </w:rPr>
      </w:r>
    </w:p>
    <w:p w:rsidR="00000000" w:rsidDel="00000000" w:rsidP="00000000" w:rsidRDefault="00000000" w:rsidRPr="00000000" w14:paraId="00000065">
      <w:pPr>
        <w:rPr>
          <w:sz w:val="6"/>
          <w:szCs w:val="6"/>
        </w:rPr>
      </w:pPr>
      <w:r w:rsidDel="00000000" w:rsidR="00000000" w:rsidRPr="00000000">
        <w:rPr>
          <w:rtl w:val="0"/>
        </w:rPr>
      </w:r>
    </w:p>
    <w:tbl>
      <w:tblPr>
        <w:tblStyle w:val="Table8"/>
        <w:tblW w:w="10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505"/>
        <w:tblGridChange w:id="0">
          <w:tblGrid>
            <w:gridCol w:w="10505"/>
          </w:tblGrid>
        </w:tblGridChange>
      </w:tblGrid>
      <w:tr>
        <w:trPr>
          <w:cantSplit w:val="0"/>
          <w:trHeight w:val="845" w:hRule="atLeast"/>
          <w:tblHeader w:val="0"/>
        </w:trPr>
        <w:tc>
          <w:tcPr>
            <w:shd w:fill="d9d9d9" w:val="clear"/>
            <w:vAlign w:val="center"/>
          </w:tcPr>
          <w:p w:rsidR="00000000" w:rsidDel="00000000" w:rsidP="00000000" w:rsidRDefault="00000000" w:rsidRPr="00000000" w14:paraId="00000066">
            <w:pPr>
              <w:jc w:val="center"/>
              <w:rPr>
                <w:rFonts w:ascii="Nourd Light" w:cs="Nourd Light" w:eastAsia="Nourd Light" w:hAnsi="Nourd Light"/>
                <w:sz w:val="11"/>
                <w:szCs w:val="11"/>
              </w:rPr>
            </w:pPr>
            <w:r w:rsidDel="00000000" w:rsidR="00000000" w:rsidRPr="00000000">
              <w:rPr>
                <w:rFonts w:ascii="Nourd Light" w:cs="Nourd Light" w:eastAsia="Nourd Light" w:hAnsi="Nourd Light"/>
                <w:sz w:val="11"/>
                <w:szCs w:val="11"/>
                <w:rtl w:val="0"/>
              </w:rPr>
              <w:t xml:space="preserve">Konu uzmanlarına ve verilerin gözden geçirilmesine ve gelişimsel dönüm noktalarının seçilmesine katkıda bulunan diğer kişilere, özellikle de Paul H. Lipkin, MD, Michelle M. Macias, MD, Julie F. Pajek, PhD, Judith S. Shaw, EdH,MPH, RN, Karnesha Slaughter, MPH, Jane K. Squires, PhD, Toni M. Whitaker, MD, Lisa D. Wiggins, PhD ve Jennifer M. Zubler, MD.'ye özel teşekkürler. Amerikan Hastalık Kontrol ve Önleme Merkezleri (CDC) Ulusal Doğum Kusurları ve Gelişimsel Engelliler Merkezi tarafından hazırlanmıştır. Bu broşürde yer alan bilgiler, çocuk doktorunuzun tıbbi bakım ve tavsiyelerinin yerine kullanılmamalıdır. Çocuk doktorunuzun bireysel gerçeklere ve koşullara dayalı olarak önerebileceği tedavide farklılıklar olabilir.</w:t>
            </w:r>
          </w:p>
          <w:p w:rsidR="00000000" w:rsidDel="00000000" w:rsidP="00000000" w:rsidRDefault="00000000" w:rsidRPr="00000000" w14:paraId="00000067">
            <w:pPr>
              <w:jc w:val="center"/>
              <w:rPr>
                <w:b w:val="1"/>
                <w:sz w:val="13"/>
                <w:szCs w:val="13"/>
              </w:rPr>
            </w:pPr>
            <w:r w:rsidDel="00000000" w:rsidR="00000000" w:rsidRPr="00000000">
              <w:rPr>
                <w:rFonts w:ascii="Nourd Light" w:cs="Nourd Light" w:eastAsia="Nourd Light" w:hAnsi="Nourd Light"/>
                <w:b w:val="1"/>
                <w:sz w:val="11"/>
                <w:szCs w:val="11"/>
                <w:rtl w:val="0"/>
              </w:rPr>
              <w:t xml:space="preserve">© 2023 Amerikan Hastalık Kontrol ve Önleme Merkezleri (CDC) - Tüm hakları saklıdır.</w:t>
            </w:r>
            <w:r w:rsidDel="00000000" w:rsidR="00000000" w:rsidRPr="00000000">
              <w:rPr>
                <w:rtl w:val="0"/>
              </w:rPr>
            </w:r>
          </w:p>
        </w:tc>
      </w:tr>
    </w:tbl>
    <w:p w:rsidR="00000000" w:rsidDel="00000000" w:rsidP="00000000" w:rsidRDefault="00000000" w:rsidRPr="00000000" w14:paraId="00000068">
      <w:pPr>
        <w:rPr>
          <w:sz w:val="7"/>
          <w:szCs w:val="7"/>
        </w:rPr>
      </w:pPr>
      <w:r w:rsidDel="00000000" w:rsidR="00000000" w:rsidRPr="00000000">
        <w:rPr>
          <w:rtl w:val="0"/>
        </w:rPr>
      </w:r>
    </w:p>
    <w:tbl>
      <w:tblPr>
        <w:tblStyle w:val="Table9"/>
        <w:tblW w:w="10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0"/>
        <w:tblGridChange w:id="0">
          <w:tblGrid>
            <w:gridCol w:w="10490"/>
          </w:tblGrid>
        </w:tblGridChange>
      </w:tblGrid>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0097b2" w:val="clear"/>
          </w:tcPr>
          <w:p w:rsidR="00000000" w:rsidDel="00000000" w:rsidP="00000000" w:rsidRDefault="00000000" w:rsidRPr="00000000" w14:paraId="00000069">
            <w:pPr>
              <w:rPr>
                <w:sz w:val="14"/>
                <w:szCs w:val="14"/>
              </w:rPr>
            </w:pPr>
            <w:r w:rsidDel="00000000" w:rsidR="00000000" w:rsidRPr="00000000">
              <w:rPr>
                <w:rtl w:val="0"/>
              </w:rPr>
            </w:r>
          </w:p>
        </w:tc>
      </w:tr>
    </w:tbl>
    <w:p w:rsidR="00000000" w:rsidDel="00000000" w:rsidP="00000000" w:rsidRDefault="00000000" w:rsidRPr="00000000" w14:paraId="0000006A">
      <w:pPr>
        <w:rPr>
          <w:sz w:val="6"/>
          <w:szCs w:val="6"/>
        </w:rPr>
      </w:pPr>
      <w:r w:rsidDel="00000000" w:rsidR="00000000" w:rsidRPr="00000000">
        <w:rPr>
          <w:rtl w:val="0"/>
        </w:rPr>
      </w:r>
    </w:p>
    <w:tbl>
      <w:tblPr>
        <w:tblStyle w:val="Table10"/>
        <w:tblW w:w="10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51"/>
        <w:gridCol w:w="4705"/>
        <w:gridCol w:w="1134"/>
        <w:tblGridChange w:id="0">
          <w:tblGrid>
            <w:gridCol w:w="4651"/>
            <w:gridCol w:w="4705"/>
            <w:gridCol w:w="1134"/>
          </w:tblGrid>
        </w:tblGridChange>
      </w:tblGrid>
      <w:tr>
        <w:trPr>
          <w:cantSplit w:val="0"/>
          <w:trHeight w:val="1016" w:hRule="atLeast"/>
          <w:tblHeader w:val="0"/>
        </w:trPr>
        <w:tc>
          <w:tcPr>
            <w:shd w:fill="ffffff" w:val="clear"/>
          </w:tcPr>
          <w:p w:rsidR="00000000" w:rsidDel="00000000" w:rsidP="00000000" w:rsidRDefault="00000000" w:rsidRPr="00000000" w14:paraId="0000006B">
            <w:pPr>
              <w:tabs>
                <w:tab w:val="left" w:leader="none" w:pos="400"/>
              </w:tabs>
              <w:rPr>
                <w:rFonts w:ascii="Nourd" w:cs="Nourd" w:eastAsia="Nourd" w:hAnsi="Nourd"/>
                <w:b w:val="1"/>
              </w:rPr>
            </w:pPr>
            <w:r w:rsidDel="00000000" w:rsidR="00000000" w:rsidRPr="00000000">
              <w:rPr>
                <w:rFonts w:ascii="Nourd" w:cs="Nourd" w:eastAsia="Nourd" w:hAnsi="Nourd"/>
                <w:b w:val="1"/>
              </w:rPr>
              <w:drawing>
                <wp:inline distB="0" distT="0" distL="0" distR="0">
                  <wp:extent cx="1413589" cy="677681"/>
                  <wp:effectExtent b="0" l="0" r="0" t="0"/>
                  <wp:docPr descr="metin, yazı tipi, ekran görüntüsü, sarı içeren bir resim&#10;&#10;Açıklama otomatik olarak oluşturuldu" id="1468287562" name="image3.png"/>
                  <a:graphic>
                    <a:graphicData uri="http://schemas.openxmlformats.org/drawingml/2006/picture">
                      <pic:pic>
                        <pic:nvPicPr>
                          <pic:cNvPr descr="metin, yazı tipi, ekran görüntüsü, sarı içeren bir resim&#10;&#10;Açıklama otomatik olarak oluşturuldu" id="0" name="image3.png"/>
                          <pic:cNvPicPr preferRelativeResize="0"/>
                        </pic:nvPicPr>
                        <pic:blipFill>
                          <a:blip r:embed="rId17"/>
                          <a:srcRect b="0" l="12773" r="15182" t="5850"/>
                          <a:stretch>
                            <a:fillRect/>
                          </a:stretch>
                        </pic:blipFill>
                        <pic:spPr>
                          <a:xfrm>
                            <a:off x="0" y="0"/>
                            <a:ext cx="1413589" cy="677681"/>
                          </a:xfrm>
                          <a:prstGeom prst="rect"/>
                          <a:ln/>
                        </pic:spPr>
                      </pic:pic>
                    </a:graphicData>
                  </a:graphic>
                </wp:inline>
              </w:drawing>
            </w:r>
            <w:r w:rsidDel="00000000" w:rsidR="00000000" w:rsidRPr="00000000">
              <w:rPr>
                <w:rtl w:val="0"/>
              </w:rPr>
            </w:r>
          </w:p>
        </w:tc>
        <w:tc>
          <w:tcPr>
            <w:shd w:fill="ffffff" w:val="clear"/>
            <w:vAlign w:val="center"/>
          </w:tcPr>
          <w:p w:rsidR="00000000" w:rsidDel="00000000" w:rsidP="00000000" w:rsidRDefault="00000000" w:rsidRPr="00000000" w14:paraId="0000006C">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Barbaros Mah. Ak Zambak Sok. No: 3</w:t>
            </w:r>
          </w:p>
          <w:p w:rsidR="00000000" w:rsidDel="00000000" w:rsidP="00000000" w:rsidRDefault="00000000" w:rsidRPr="00000000" w14:paraId="0000006D">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Uphill Towers A-30 Ataşehir İstanbul</w:t>
            </w:r>
          </w:p>
          <w:p w:rsidR="00000000" w:rsidDel="00000000" w:rsidP="00000000" w:rsidRDefault="00000000" w:rsidRPr="00000000" w14:paraId="0000006E">
            <w:pPr>
              <w:jc w:val="right"/>
              <w:rPr>
                <w:rFonts w:ascii="Nourd Light" w:cs="Nourd Light" w:eastAsia="Nourd Light" w:hAnsi="Nourd Light"/>
                <w:color w:val="000000"/>
                <w:sz w:val="16"/>
                <w:szCs w:val="16"/>
              </w:rPr>
            </w:pPr>
            <w:r w:rsidDel="00000000" w:rsidR="00000000" w:rsidRPr="00000000">
              <w:rPr>
                <w:rFonts w:ascii="Nourd Light" w:cs="Nourd Light" w:eastAsia="Nourd Light" w:hAnsi="Nourd Light"/>
                <w:color w:val="0d0d0d"/>
                <w:sz w:val="16"/>
                <w:szCs w:val="16"/>
                <w:rtl w:val="0"/>
              </w:rPr>
              <w:t xml:space="preserve">0 216 688 </w:t>
            </w:r>
            <w:r w:rsidDel="00000000" w:rsidR="00000000" w:rsidRPr="00000000">
              <w:rPr>
                <w:rFonts w:ascii="Nourd Light" w:cs="Nourd Light" w:eastAsia="Nourd Light" w:hAnsi="Nourd Light"/>
                <w:color w:val="000000"/>
                <w:sz w:val="16"/>
                <w:szCs w:val="16"/>
                <w:rtl w:val="0"/>
              </w:rPr>
              <w:t xml:space="preserve">44 83 - 0 546 688 44 83</w:t>
            </w:r>
          </w:p>
          <w:p w:rsidR="00000000" w:rsidDel="00000000" w:rsidP="00000000" w:rsidRDefault="00000000" w:rsidRPr="00000000" w14:paraId="0000006F">
            <w:pPr>
              <w:jc w:val="right"/>
              <w:rPr>
                <w:rFonts w:ascii="Nourd Light" w:cs="Nourd Light" w:eastAsia="Nourd Light" w:hAnsi="Nourd Light"/>
                <w:color w:val="000000"/>
                <w:sz w:val="16"/>
                <w:szCs w:val="16"/>
                <w:u w:val="single"/>
              </w:rPr>
            </w:pPr>
            <w:hyperlink r:id="rId18">
              <w:r w:rsidDel="00000000" w:rsidR="00000000" w:rsidRPr="00000000">
                <w:rPr>
                  <w:rFonts w:ascii="Nourd Light" w:cs="Nourd Light" w:eastAsia="Nourd Light" w:hAnsi="Nourd Light"/>
                  <w:color w:val="000000"/>
                  <w:sz w:val="16"/>
                  <w:szCs w:val="16"/>
                  <w:u w:val="single"/>
                  <w:rtl w:val="0"/>
                </w:rPr>
                <w:t xml:space="preserve">klinik@drmurzoglu.com</w:t>
              </w:r>
            </w:hyperlink>
            <w:r w:rsidDel="00000000" w:rsidR="00000000" w:rsidRPr="00000000">
              <w:rPr>
                <w:rtl w:val="0"/>
              </w:rPr>
            </w:r>
          </w:p>
          <w:p w:rsidR="00000000" w:rsidDel="00000000" w:rsidP="00000000" w:rsidRDefault="00000000" w:rsidRPr="00000000" w14:paraId="00000070">
            <w:pPr>
              <w:widowControl w:val="0"/>
              <w:numPr>
                <w:ilvl w:val="0"/>
                <w:numId w:val="6"/>
              </w:numPr>
              <w:spacing w:line="276" w:lineRule="auto"/>
              <w:ind w:left="720" w:hanging="36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1">
            <w:pPr>
              <w:jc w:val="right"/>
              <w:rPr>
                <w:rFonts w:ascii="Nourd Light" w:cs="Nourd Light" w:eastAsia="Nourd Light" w:hAnsi="Nourd Light"/>
                <w:color w:val="000000"/>
                <w:sz w:val="16"/>
                <w:szCs w:val="16"/>
              </w:rPr>
            </w:pPr>
            <w:hyperlink r:id="rId19">
              <w:r w:rsidDel="00000000" w:rsidR="00000000" w:rsidRPr="00000000">
                <w:rPr>
                  <w:rFonts w:ascii="Nourd Light" w:cs="Nourd Light" w:eastAsia="Nourd Light" w:hAnsi="Nourd Light"/>
                  <w:color w:val="000000"/>
                  <w:sz w:val="16"/>
                  <w:szCs w:val="16"/>
                  <w:u w:val="single"/>
                  <w:rtl w:val="0"/>
                </w:rPr>
                <w:t xml:space="preserve">www.ozlemmurzoglu.com</w:t>
              </w:r>
            </w:hyperlink>
            <w:r w:rsidDel="00000000" w:rsidR="00000000" w:rsidRPr="00000000">
              <w:rPr>
                <w:rFonts w:ascii="Nourd Light" w:cs="Nourd Light" w:eastAsia="Nourd Light" w:hAnsi="Nourd Light"/>
                <w:color w:val="000000"/>
                <w:sz w:val="16"/>
                <w:szCs w:val="16"/>
                <w:rtl w:val="0"/>
              </w:rPr>
              <w:t xml:space="preserve"> </w:t>
            </w:r>
          </w:p>
        </w:tc>
        <w:tc>
          <w:tcPr>
            <w:shd w:fill="ffffff" w:val="clear"/>
          </w:tcPr>
          <w:p w:rsidR="00000000" w:rsidDel="00000000" w:rsidP="00000000" w:rsidRDefault="00000000" w:rsidRPr="00000000" w14:paraId="00000072">
            <w:pPr>
              <w:jc w:val="right"/>
              <w:rPr>
                <w:rFonts w:ascii="Nourd Light" w:cs="Nourd Light" w:eastAsia="Nourd Light" w:hAnsi="Nourd Light"/>
                <w:color w:val="000000"/>
                <w:sz w:val="18"/>
                <w:szCs w:val="18"/>
              </w:rPr>
            </w:pPr>
            <w:r w:rsidDel="00000000" w:rsidR="00000000" w:rsidRPr="00000000">
              <w:rPr>
                <w:rFonts w:ascii="Nourd Light" w:cs="Nourd Light" w:eastAsia="Nourd Light" w:hAnsi="Nourd Light"/>
                <w:color w:val="000000"/>
                <w:sz w:val="18"/>
                <w:szCs w:val="18"/>
              </w:rPr>
              <w:drawing>
                <wp:inline distB="0" distT="0" distL="0" distR="0">
                  <wp:extent cx="661221" cy="661221"/>
                  <wp:effectExtent b="0" l="0" r="0" t="0"/>
                  <wp:docPr descr="daire, kalıp, desen, düzen, dikiş içeren bir resim&#10;&#10;Açıklama otomatik olarak oluşturuldu" id="1468287561" name="image2.png"/>
                  <a:graphic>
                    <a:graphicData uri="http://schemas.openxmlformats.org/drawingml/2006/picture">
                      <pic:pic>
                        <pic:nvPicPr>
                          <pic:cNvPr descr="daire, kalıp, desen, düzen, dikiş içeren bir resim&#10;&#10;Açıklama otomatik olarak oluşturuldu" id="0" name="image2.png"/>
                          <pic:cNvPicPr preferRelativeResize="0"/>
                        </pic:nvPicPr>
                        <pic:blipFill>
                          <a:blip r:embed="rId20"/>
                          <a:srcRect b="0" l="0" r="0" t="0"/>
                          <a:stretch>
                            <a:fillRect/>
                          </a:stretch>
                        </pic:blipFill>
                        <pic:spPr>
                          <a:xfrm>
                            <a:off x="0" y="0"/>
                            <a:ext cx="661221" cy="66122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3">
      <w:pPr>
        <w:rPr/>
      </w:pPr>
      <w:r w:rsidDel="00000000" w:rsidR="00000000" w:rsidRPr="00000000">
        <w:rPr>
          <w:rtl w:val="0"/>
        </w:rPr>
      </w:r>
    </w:p>
    <w:sectPr>
      <w:type w:val="continuous"/>
      <w:pgSz w:h="16838" w:w="11906" w:orient="portrait"/>
      <w:pgMar w:bottom="720" w:top="720" w:left="720" w:right="72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urd Ligh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urd"/>
  <w:font w:name="Nourd SemiBold"/>
  <w:font w:name="Noto Sans Symbols">
    <w:embedRegular w:fontKey="{00000000-0000-0000-0000-000000000000}" r:id="rId9" w:subsetted="0"/>
    <w:embedBold w:fontKey="{00000000-0000-0000-0000-000000000000}" r:id="rId10" w:subsetted="0"/>
  </w:font>
  <w:font w:name="Nourd Mediu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center" w:leader="none" w:pos="4536"/>
        <w:tab w:val="right" w:leader="none" w:pos="9072"/>
      </w:tabs>
      <w:jc w:val="right"/>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color w:val="0097b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tr-T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B5BDD"/>
  </w:style>
  <w:style w:type="paragraph" w:styleId="Balk1">
    <w:name w:val="heading 1"/>
    <w:basedOn w:val="Normal"/>
    <w:next w:val="Normal"/>
    <w:uiPriority w:val="9"/>
    <w:qFormat w:val="1"/>
    <w:pPr>
      <w:keepNext w:val="1"/>
      <w:keepLines w:val="1"/>
      <w:spacing w:after="120" w:before="480"/>
      <w:outlineLvl w:val="0"/>
    </w:pPr>
    <w:rPr>
      <w:b w:val="1"/>
      <w:sz w:val="48"/>
      <w:szCs w:val="48"/>
    </w:rPr>
  </w:style>
  <w:style w:type="paragraph" w:styleId="Balk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Balk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Balk4">
    <w:name w:val="heading 4"/>
    <w:basedOn w:val="Normal"/>
    <w:next w:val="Normal"/>
    <w:uiPriority w:val="9"/>
    <w:semiHidden w:val="1"/>
    <w:unhideWhenUsed w:val="1"/>
    <w:qFormat w:val="1"/>
    <w:pPr>
      <w:keepNext w:val="1"/>
      <w:keepLines w:val="1"/>
      <w:spacing w:after="40" w:before="240"/>
      <w:outlineLvl w:val="3"/>
    </w:pPr>
    <w:rPr>
      <w:b w:val="1"/>
    </w:rPr>
  </w:style>
  <w:style w:type="paragraph" w:styleId="Balk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Balk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table" w:styleId="TableNormal2" w:customStyle="1">
    <w:name w:val="Table Normal2"/>
    <w:tblPr>
      <w:tblCellMar>
        <w:top w:w="0.0" w:type="dxa"/>
        <w:left w:w="0.0" w:type="dxa"/>
        <w:bottom w:w="0.0" w:type="dxa"/>
        <w:right w:w="0.0" w:type="dxa"/>
      </w:tblCellMar>
    </w:tblPr>
  </w:style>
  <w:style w:type="table" w:styleId="TableNormal1" w:customStyle="1">
    <w:name w:val="Table Normal1"/>
    <w:tblPr>
      <w:tblCellMar>
        <w:top w:w="0.0" w:type="dxa"/>
        <w:left w:w="0.0" w:type="dxa"/>
        <w:bottom w:w="0.0" w:type="dxa"/>
        <w:right w:w="0.0" w:type="dxa"/>
      </w:tblCellMar>
    </w:tblPr>
  </w:style>
  <w:style w:type="paragraph" w:styleId="stBilgi">
    <w:name w:val="header"/>
    <w:basedOn w:val="Normal"/>
    <w:link w:val="stBilgiChar"/>
    <w:uiPriority w:val="99"/>
    <w:unhideWhenUsed w:val="1"/>
    <w:rsid w:val="001A7883"/>
    <w:pPr>
      <w:tabs>
        <w:tab w:val="center" w:pos="4536"/>
        <w:tab w:val="right" w:pos="9072"/>
      </w:tabs>
    </w:pPr>
  </w:style>
  <w:style w:type="character" w:styleId="stBilgiChar" w:customStyle="1">
    <w:name w:val="Üst Bilgi Char"/>
    <w:basedOn w:val="VarsaylanParagrafYazTipi"/>
    <w:link w:val="stBilgi"/>
    <w:uiPriority w:val="99"/>
    <w:rsid w:val="001A7883"/>
  </w:style>
  <w:style w:type="paragraph" w:styleId="AltBilgi">
    <w:name w:val="footer"/>
    <w:basedOn w:val="Normal"/>
    <w:link w:val="AltBilgiChar"/>
    <w:uiPriority w:val="99"/>
    <w:unhideWhenUsed w:val="1"/>
    <w:rsid w:val="001A7883"/>
    <w:pPr>
      <w:tabs>
        <w:tab w:val="center" w:pos="4536"/>
        <w:tab w:val="right" w:pos="9072"/>
      </w:tabs>
    </w:pPr>
  </w:style>
  <w:style w:type="character" w:styleId="AltBilgiChar" w:customStyle="1">
    <w:name w:val="Alt Bilgi Char"/>
    <w:basedOn w:val="VarsaylanParagrafYazTipi"/>
    <w:link w:val="AltBilgi"/>
    <w:uiPriority w:val="99"/>
    <w:rsid w:val="001A7883"/>
  </w:style>
  <w:style w:type="table" w:styleId="TabloKlavuzu">
    <w:name w:val="Table Grid"/>
    <w:basedOn w:val="NormalTablo"/>
    <w:uiPriority w:val="39"/>
    <w:rsid w:val="008F062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2D5EF5"/>
    <w:pPr>
      <w:spacing w:after="100" w:afterAutospacing="1" w:before="100" w:beforeAutospacing="1"/>
    </w:pPr>
    <w:rPr>
      <w:rFonts w:ascii="Times New Roman" w:cs="Times New Roman" w:eastAsia="Times New Roman" w:hAnsi="Times New Roman"/>
    </w:rPr>
  </w:style>
  <w:style w:type="character" w:styleId="Kpr">
    <w:name w:val="Hyperlink"/>
    <w:basedOn w:val="VarsaylanParagrafYazTipi"/>
    <w:uiPriority w:val="99"/>
    <w:unhideWhenUsed w:val="1"/>
    <w:rsid w:val="0075775A"/>
    <w:rPr>
      <w:color w:val="0563c1" w:themeColor="hyperlink"/>
      <w:u w:val="single"/>
    </w:rPr>
  </w:style>
  <w:style w:type="character" w:styleId="zmlenmeyenBahsetme">
    <w:name w:val="Unresolved Mention"/>
    <w:basedOn w:val="VarsaylanParagrafYazTipi"/>
    <w:uiPriority w:val="99"/>
    <w:semiHidden w:val="1"/>
    <w:unhideWhenUsed w:val="1"/>
    <w:rsid w:val="0075775A"/>
    <w:rPr>
      <w:color w:val="605e5c"/>
      <w:shd w:color="auto" w:fill="e1dfdd" w:val="clear"/>
    </w:rPr>
  </w:style>
  <w:style w:type="character" w:styleId="zlenenKpr">
    <w:name w:val="FollowedHyperlink"/>
    <w:basedOn w:val="VarsaylanParagrafYazTipi"/>
    <w:uiPriority w:val="99"/>
    <w:semiHidden w:val="1"/>
    <w:unhideWhenUsed w:val="1"/>
    <w:rsid w:val="0075775A"/>
    <w:rPr>
      <w:color w:val="954f72" w:themeColor="followedHyperlink"/>
      <w:u w:val="single"/>
    </w:rPr>
  </w:style>
  <w:style w:type="paragraph" w:styleId="Altyaz">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37" w:customStyle="1">
    <w:name w:val="37"/>
    <w:basedOn w:val="TableNormal1"/>
    <w:tblPr>
      <w:tblStyleRowBandSize w:val="1"/>
      <w:tblStyleColBandSize w:val="1"/>
      <w:tblCellMar>
        <w:left w:w="108.0" w:type="dxa"/>
        <w:right w:w="108.0" w:type="dxa"/>
      </w:tblCellMar>
    </w:tblPr>
  </w:style>
  <w:style w:type="table" w:styleId="36" w:customStyle="1">
    <w:name w:val="36"/>
    <w:basedOn w:val="TableNormal1"/>
    <w:tblPr>
      <w:tblStyleRowBandSize w:val="1"/>
      <w:tblStyleColBandSize w:val="1"/>
      <w:tblCellMar>
        <w:left w:w="108.0" w:type="dxa"/>
        <w:right w:w="108.0" w:type="dxa"/>
      </w:tblCellMar>
    </w:tblPr>
  </w:style>
  <w:style w:type="table" w:styleId="35" w:customStyle="1">
    <w:name w:val="35"/>
    <w:basedOn w:val="TableNormal1"/>
    <w:tblPr>
      <w:tblStyleRowBandSize w:val="1"/>
      <w:tblStyleColBandSize w:val="1"/>
      <w:tblCellMar>
        <w:left w:w="108.0" w:type="dxa"/>
        <w:right w:w="108.0" w:type="dxa"/>
      </w:tblCellMar>
    </w:tblPr>
  </w:style>
  <w:style w:type="table" w:styleId="34" w:customStyle="1">
    <w:name w:val="34"/>
    <w:basedOn w:val="TableNormal1"/>
    <w:tblPr>
      <w:tblStyleRowBandSize w:val="1"/>
      <w:tblStyleColBandSize w:val="1"/>
      <w:tblCellMar>
        <w:left w:w="108.0" w:type="dxa"/>
        <w:right w:w="108.0" w:type="dxa"/>
      </w:tblCellMar>
    </w:tblPr>
  </w:style>
  <w:style w:type="table" w:styleId="33" w:customStyle="1">
    <w:name w:val="33"/>
    <w:basedOn w:val="TableNormal1"/>
    <w:tblPr>
      <w:tblStyleRowBandSize w:val="1"/>
      <w:tblStyleColBandSize w:val="1"/>
      <w:tblCellMar>
        <w:left w:w="108.0" w:type="dxa"/>
        <w:right w:w="108.0" w:type="dxa"/>
      </w:tblCellMar>
    </w:tblPr>
  </w:style>
  <w:style w:type="table" w:styleId="32" w:customStyle="1">
    <w:name w:val="32"/>
    <w:basedOn w:val="TableNormal1"/>
    <w:tblPr>
      <w:tblStyleRowBandSize w:val="1"/>
      <w:tblStyleColBandSize w:val="1"/>
      <w:tblCellMar>
        <w:left w:w="108.0" w:type="dxa"/>
        <w:right w:w="108.0" w:type="dxa"/>
      </w:tblCellMar>
    </w:tblPr>
  </w:style>
  <w:style w:type="table" w:styleId="31" w:customStyle="1">
    <w:name w:val="31"/>
    <w:basedOn w:val="TableNormal1"/>
    <w:tblPr>
      <w:tblStyleRowBandSize w:val="1"/>
      <w:tblStyleColBandSize w:val="1"/>
      <w:tblCellMar>
        <w:left w:w="108.0" w:type="dxa"/>
        <w:right w:w="108.0" w:type="dxa"/>
      </w:tblCellMar>
    </w:tblPr>
  </w:style>
  <w:style w:type="table" w:styleId="30" w:customStyle="1">
    <w:name w:val="30"/>
    <w:basedOn w:val="TableNormal1"/>
    <w:tblPr>
      <w:tblStyleRowBandSize w:val="1"/>
      <w:tblStyleColBandSize w:val="1"/>
      <w:tblCellMar>
        <w:left w:w="108.0" w:type="dxa"/>
        <w:right w:w="108.0" w:type="dxa"/>
      </w:tblCellMar>
    </w:tblPr>
  </w:style>
  <w:style w:type="table" w:styleId="29" w:customStyle="1">
    <w:name w:val="29"/>
    <w:basedOn w:val="TableNormal1"/>
    <w:tblPr>
      <w:tblStyleRowBandSize w:val="1"/>
      <w:tblStyleColBandSize w:val="1"/>
      <w:tblCellMar>
        <w:left w:w="108.0" w:type="dxa"/>
        <w:right w:w="108.0" w:type="dxa"/>
      </w:tblCellMar>
    </w:tblPr>
  </w:style>
  <w:style w:type="table" w:styleId="28" w:customStyle="1">
    <w:name w:val="28"/>
    <w:basedOn w:val="TableNormal1"/>
    <w:tblPr>
      <w:tblStyleRowBandSize w:val="1"/>
      <w:tblStyleColBandSize w:val="1"/>
      <w:tblCellMar>
        <w:left w:w="108.0" w:type="dxa"/>
        <w:right w:w="108.0" w:type="dxa"/>
      </w:tblCellMar>
    </w:tblPr>
  </w:style>
  <w:style w:type="table" w:styleId="27" w:customStyle="1">
    <w:name w:val="27"/>
    <w:basedOn w:val="TableNormal1"/>
    <w:tblPr>
      <w:tblStyleRowBandSize w:val="1"/>
      <w:tblStyleColBandSize w:val="1"/>
      <w:tblCellMar>
        <w:left w:w="108.0" w:type="dxa"/>
        <w:right w:w="108.0" w:type="dxa"/>
      </w:tblCellMar>
    </w:tblPr>
  </w:style>
  <w:style w:type="paragraph" w:styleId="ListeParagraf">
    <w:name w:val="List Paragraph"/>
    <w:basedOn w:val="Normal"/>
    <w:uiPriority w:val="34"/>
    <w:qFormat w:val="1"/>
    <w:rsid w:val="00EB1015"/>
    <w:pPr>
      <w:ind w:left="720"/>
      <w:contextualSpacing w:val="1"/>
    </w:pPr>
  </w:style>
  <w:style w:type="numbering" w:styleId="GeerliListe1" w:customStyle="1">
    <w:name w:val="Geçerli Liste1"/>
    <w:uiPriority w:val="99"/>
    <w:rsid w:val="00D640F8"/>
  </w:style>
  <w:style w:type="table" w:styleId="26" w:customStyle="1">
    <w:name w:val="26"/>
    <w:basedOn w:val="TableNormal1"/>
    <w:tblPr>
      <w:tblStyleRowBandSize w:val="1"/>
      <w:tblStyleColBandSize w:val="1"/>
      <w:tblCellMar>
        <w:left w:w="108.0" w:type="dxa"/>
        <w:right w:w="108.0" w:type="dxa"/>
      </w:tblCellMar>
    </w:tblPr>
  </w:style>
  <w:style w:type="table" w:styleId="25" w:customStyle="1">
    <w:name w:val="25"/>
    <w:basedOn w:val="TableNormal1"/>
    <w:tblPr>
      <w:tblStyleRowBandSize w:val="1"/>
      <w:tblStyleColBandSize w:val="1"/>
      <w:tblCellMar>
        <w:left w:w="108.0" w:type="dxa"/>
        <w:right w:w="108.0" w:type="dxa"/>
      </w:tblCellMar>
    </w:tblPr>
  </w:style>
  <w:style w:type="table" w:styleId="24" w:customStyle="1">
    <w:name w:val="24"/>
    <w:basedOn w:val="TableNormal1"/>
    <w:tblPr>
      <w:tblStyleRowBandSize w:val="1"/>
      <w:tblStyleColBandSize w:val="1"/>
      <w:tblCellMar>
        <w:left w:w="108.0" w:type="dxa"/>
        <w:right w:w="108.0" w:type="dxa"/>
      </w:tblCellMar>
    </w:tblPr>
  </w:style>
  <w:style w:type="table" w:styleId="23" w:customStyle="1">
    <w:name w:val="23"/>
    <w:basedOn w:val="TableNormal1"/>
    <w:tblPr>
      <w:tblStyleRowBandSize w:val="1"/>
      <w:tblStyleColBandSize w:val="1"/>
      <w:tblCellMar>
        <w:left w:w="108.0" w:type="dxa"/>
        <w:right w:w="108.0" w:type="dxa"/>
      </w:tblCellMar>
    </w:tblPr>
  </w:style>
  <w:style w:type="table" w:styleId="22" w:customStyle="1">
    <w:name w:val="22"/>
    <w:basedOn w:val="TableNormal1"/>
    <w:tblPr>
      <w:tblStyleRowBandSize w:val="1"/>
      <w:tblStyleColBandSize w:val="1"/>
      <w:tblCellMar>
        <w:left w:w="108.0" w:type="dxa"/>
        <w:right w:w="108.0" w:type="dxa"/>
      </w:tblCellMar>
    </w:tblPr>
  </w:style>
  <w:style w:type="table" w:styleId="21" w:customStyle="1">
    <w:name w:val="21"/>
    <w:basedOn w:val="TableNormal1"/>
    <w:tblPr>
      <w:tblStyleRowBandSize w:val="1"/>
      <w:tblStyleColBandSize w:val="1"/>
      <w:tblCellMar>
        <w:left w:w="108.0" w:type="dxa"/>
        <w:right w:w="108.0" w:type="dxa"/>
      </w:tblCellMar>
    </w:tblPr>
  </w:style>
  <w:style w:type="table" w:styleId="20" w:customStyle="1">
    <w:name w:val="20"/>
    <w:basedOn w:val="TableNormal1"/>
    <w:tblPr>
      <w:tblStyleRowBandSize w:val="1"/>
      <w:tblStyleColBandSize w:val="1"/>
      <w:tblCellMar>
        <w:left w:w="108.0" w:type="dxa"/>
        <w:right w:w="108.0" w:type="dxa"/>
      </w:tblCellMar>
    </w:tblPr>
  </w:style>
  <w:style w:type="table" w:styleId="19" w:customStyle="1">
    <w:name w:val="19"/>
    <w:basedOn w:val="TableNormal1"/>
    <w:tblPr>
      <w:tblStyleRowBandSize w:val="1"/>
      <w:tblStyleColBandSize w:val="1"/>
      <w:tblCellMar>
        <w:left w:w="108.0" w:type="dxa"/>
        <w:right w:w="108.0" w:type="dxa"/>
      </w:tblCellMar>
    </w:tblPr>
  </w:style>
  <w:style w:type="table" w:styleId="18" w:customStyle="1">
    <w:name w:val="18"/>
    <w:basedOn w:val="TableNormal1"/>
    <w:tblPr>
      <w:tblStyleRowBandSize w:val="1"/>
      <w:tblStyleColBandSize w:val="1"/>
      <w:tblCellMar>
        <w:left w:w="108.0" w:type="dxa"/>
        <w:right w:w="108.0" w:type="dxa"/>
      </w:tblCellMar>
    </w:tblPr>
  </w:style>
  <w:style w:type="table" w:styleId="17" w:customStyle="1">
    <w:name w:val="17"/>
    <w:basedOn w:val="TableNormal2"/>
    <w:tblPr>
      <w:tblStyleRowBandSize w:val="1"/>
      <w:tblStyleColBandSize w:val="1"/>
      <w:tblCellMar>
        <w:left w:w="108.0" w:type="dxa"/>
        <w:right w:w="108.0" w:type="dxa"/>
      </w:tblCellMar>
    </w:tblPr>
  </w:style>
  <w:style w:type="table" w:styleId="16" w:customStyle="1">
    <w:name w:val="16"/>
    <w:basedOn w:val="TableNormal2"/>
    <w:tblPr>
      <w:tblStyleRowBandSize w:val="1"/>
      <w:tblStyleColBandSize w:val="1"/>
      <w:tblCellMar>
        <w:left w:w="108.0" w:type="dxa"/>
        <w:right w:w="108.0" w:type="dxa"/>
      </w:tblCellMar>
    </w:tblPr>
  </w:style>
  <w:style w:type="table" w:styleId="15" w:customStyle="1">
    <w:name w:val="15"/>
    <w:basedOn w:val="TableNormal2"/>
    <w:tblPr>
      <w:tblStyleRowBandSize w:val="1"/>
      <w:tblStyleColBandSize w:val="1"/>
      <w:tblCellMar>
        <w:left w:w="108.0" w:type="dxa"/>
        <w:right w:w="108.0" w:type="dxa"/>
      </w:tblCellMar>
    </w:tblPr>
  </w:style>
  <w:style w:type="table" w:styleId="14" w:customStyle="1">
    <w:name w:val="14"/>
    <w:basedOn w:val="TableNormal2"/>
    <w:tblPr>
      <w:tblStyleRowBandSize w:val="1"/>
      <w:tblStyleColBandSize w:val="1"/>
      <w:tblCellMar>
        <w:left w:w="108.0" w:type="dxa"/>
        <w:right w:w="108.0" w:type="dxa"/>
      </w:tblCellMar>
    </w:tblPr>
  </w:style>
  <w:style w:type="table" w:styleId="13" w:customStyle="1">
    <w:name w:val="13"/>
    <w:basedOn w:val="TableNormal2"/>
    <w:tblPr>
      <w:tblStyleRowBandSize w:val="1"/>
      <w:tblStyleColBandSize w:val="1"/>
      <w:tblCellMar>
        <w:left w:w="108.0" w:type="dxa"/>
        <w:right w:w="108.0" w:type="dxa"/>
      </w:tblCellMar>
    </w:tblPr>
  </w:style>
  <w:style w:type="table" w:styleId="12" w:customStyle="1">
    <w:name w:val="12"/>
    <w:basedOn w:val="TableNormal2"/>
    <w:tblPr>
      <w:tblStyleRowBandSize w:val="1"/>
      <w:tblStyleColBandSize w:val="1"/>
      <w:tblCellMar>
        <w:left w:w="108.0" w:type="dxa"/>
        <w:right w:w="108.0" w:type="dxa"/>
      </w:tblCellMar>
    </w:tblPr>
  </w:style>
  <w:style w:type="table" w:styleId="11" w:customStyle="1">
    <w:name w:val="11"/>
    <w:basedOn w:val="TableNormal2"/>
    <w:tblPr>
      <w:tblStyleRowBandSize w:val="1"/>
      <w:tblStyleColBandSize w:val="1"/>
      <w:tblCellMar>
        <w:left w:w="108.0" w:type="dxa"/>
        <w:right w:w="108.0" w:type="dxa"/>
      </w:tblCellMar>
    </w:tblPr>
  </w:style>
  <w:style w:type="table" w:styleId="10" w:customStyle="1">
    <w:name w:val="10"/>
    <w:basedOn w:val="TableNormal2"/>
    <w:tblPr>
      <w:tblStyleRowBandSize w:val="1"/>
      <w:tblStyleColBandSize w:val="1"/>
      <w:tblCellMar>
        <w:left w:w="108.0" w:type="dxa"/>
        <w:right w:w="108.0" w:type="dxa"/>
      </w:tblCellMar>
    </w:tblPr>
  </w:style>
  <w:style w:type="table" w:styleId="9" w:customStyle="1">
    <w:name w:val="9"/>
    <w:basedOn w:val="TableNormal2"/>
    <w:tblPr>
      <w:tblStyleRowBandSize w:val="1"/>
      <w:tblStyleColBandSize w:val="1"/>
      <w:tblCellMar>
        <w:left w:w="108.0" w:type="dxa"/>
        <w:right w:w="108.0" w:type="dxa"/>
      </w:tblCellMar>
    </w:tblPr>
  </w:style>
  <w:style w:type="table" w:styleId="8" w:customStyle="1">
    <w:name w:val="8"/>
    <w:basedOn w:val="TableNormal2"/>
    <w:tblPr>
      <w:tblStyleRowBandSize w:val="1"/>
      <w:tblStyleColBandSize w:val="1"/>
      <w:tblCellMar>
        <w:left w:w="108.0" w:type="dxa"/>
        <w:right w:w="108.0" w:type="dxa"/>
      </w:tblCellMar>
    </w:tblPr>
  </w:style>
  <w:style w:type="table" w:styleId="7" w:customStyle="1">
    <w:name w:val="7"/>
    <w:basedOn w:val="TableNormal2"/>
    <w:tblPr>
      <w:tblStyleRowBandSize w:val="1"/>
      <w:tblStyleColBandSize w:val="1"/>
      <w:tblCellMar>
        <w:left w:w="108.0" w:type="dxa"/>
        <w:right w:w="108.0" w:type="dxa"/>
      </w:tblCellMar>
    </w:tblPr>
  </w:style>
  <w:style w:type="table" w:styleId="6" w:customStyle="1">
    <w:name w:val="6"/>
    <w:basedOn w:val="TableNormal2"/>
    <w:tblPr>
      <w:tblStyleRowBandSize w:val="1"/>
      <w:tblStyleColBandSize w:val="1"/>
      <w:tblCellMar>
        <w:left w:w="108.0" w:type="dxa"/>
        <w:right w:w="108.0" w:type="dxa"/>
      </w:tblCellMar>
    </w:tblPr>
  </w:style>
  <w:style w:type="table" w:styleId="5" w:customStyle="1">
    <w:name w:val="5"/>
    <w:basedOn w:val="TableNormal2"/>
    <w:tblPr>
      <w:tblStyleRowBandSize w:val="1"/>
      <w:tblStyleColBandSize w:val="1"/>
      <w:tblCellMar>
        <w:left w:w="108.0" w:type="dxa"/>
        <w:right w:w="108.0" w:type="dxa"/>
      </w:tblCellMar>
    </w:tblPr>
  </w:style>
  <w:style w:type="table" w:styleId="4" w:customStyle="1">
    <w:name w:val="4"/>
    <w:basedOn w:val="TableNormal2"/>
    <w:tblPr>
      <w:tblStyleRowBandSize w:val="1"/>
      <w:tblStyleColBandSize w:val="1"/>
      <w:tblCellMar>
        <w:left w:w="108.0" w:type="dxa"/>
        <w:right w:w="108.0" w:type="dxa"/>
      </w:tblCellMar>
    </w:tblPr>
  </w:style>
  <w:style w:type="table" w:styleId="3" w:customStyle="1">
    <w:name w:val="3"/>
    <w:basedOn w:val="TableNormal2"/>
    <w:tblPr>
      <w:tblStyleRowBandSize w:val="1"/>
      <w:tblStyleColBandSize w:val="1"/>
      <w:tblCellMar>
        <w:left w:w="108.0" w:type="dxa"/>
        <w:right w:w="108.0" w:type="dxa"/>
      </w:tblCellMar>
    </w:tblPr>
  </w:style>
  <w:style w:type="table" w:styleId="2" w:customStyle="1">
    <w:name w:val="2"/>
    <w:basedOn w:val="TableNormal2"/>
    <w:tblPr>
      <w:tblStyleRowBandSize w:val="1"/>
      <w:tblStyleColBandSize w:val="1"/>
      <w:tblCellMar>
        <w:left w:w="108.0" w:type="dxa"/>
        <w:right w:w="108.0" w:type="dxa"/>
      </w:tblCellMar>
    </w:tblPr>
  </w:style>
  <w:style w:type="table" w:styleId="1" w:customStyle="1">
    <w:name w:val="1"/>
    <w:basedOn w:val="TableNormal2"/>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57.0" w:type="dxa"/>
        <w:bottom w:w="0.0" w:type="dxa"/>
        <w:right w:w="2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28.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0.0" w:type="dxa"/>
      </w:tblCellMar>
    </w:tblPr>
  </w:style>
  <w:style w:type="table" w:styleId="Table2">
    <w:basedOn w:val="TableNormal"/>
    <w:tblPr>
      <w:tblStyleRowBandSize w:val="1"/>
      <w:tblStyleColBandSize w:val="1"/>
      <w:tblCellMar>
        <w:top w:w="0.0" w:type="dxa"/>
        <w:left w:w="28.0" w:type="dxa"/>
        <w:bottom w:w="0.0" w:type="dxa"/>
        <w:right w:w="0.0" w:type="dxa"/>
      </w:tblCellMar>
    </w:tblPr>
  </w:style>
  <w:style w:type="table" w:styleId="Table3">
    <w:basedOn w:val="TableNormal"/>
    <w:tblPr>
      <w:tblStyleRowBandSize w:val="1"/>
      <w:tblStyleColBandSize w:val="1"/>
      <w:tblCellMar>
        <w:top w:w="0.0" w:type="dxa"/>
        <w:left w:w="28.0" w:type="dxa"/>
        <w:bottom w:w="0.0" w:type="dxa"/>
        <w:right w:w="0.0" w:type="dxa"/>
      </w:tblCellMar>
    </w:tblPr>
  </w:style>
  <w:style w:type="table" w:styleId="Table4">
    <w:basedOn w:val="TableNormal"/>
    <w:tblPr>
      <w:tblStyleRowBandSize w:val="1"/>
      <w:tblStyleColBandSize w:val="1"/>
      <w:tblCellMar>
        <w:top w:w="0.0" w:type="dxa"/>
        <w:left w:w="28.0" w:type="dxa"/>
        <w:bottom w:w="0.0" w:type="dxa"/>
        <w:right w:w="0.0" w:type="dxa"/>
      </w:tblCellMar>
    </w:tblPr>
  </w:style>
  <w:style w:type="table" w:styleId="Table5">
    <w:basedOn w:val="TableNormal"/>
    <w:tblPr>
      <w:tblStyleRowBandSize w:val="1"/>
      <w:tblStyleColBandSize w:val="1"/>
      <w:tblCellMar>
        <w:top w:w="0.0" w:type="dxa"/>
        <w:left w:w="28.0" w:type="dxa"/>
        <w:bottom w:w="0.0" w:type="dxa"/>
        <w:right w:w="0.0" w:type="dxa"/>
      </w:tblCellMar>
    </w:tblPr>
  </w:style>
  <w:style w:type="table" w:styleId="Table6">
    <w:basedOn w:val="TableNormal"/>
    <w:tblPr>
      <w:tblStyleRowBandSize w:val="1"/>
      <w:tblStyleColBandSize w:val="1"/>
      <w:tblCellMar>
        <w:top w:w="0.0" w:type="dxa"/>
        <w:left w:w="28.0" w:type="dxa"/>
        <w:bottom w:w="0.0" w:type="dxa"/>
        <w:right w:w="0.0" w:type="dxa"/>
      </w:tblCellMar>
    </w:tblPr>
  </w:style>
  <w:style w:type="table" w:styleId="Table7">
    <w:basedOn w:val="TableNormal"/>
    <w:tblPr>
      <w:tblStyleRowBandSize w:val="1"/>
      <w:tblStyleColBandSize w:val="1"/>
      <w:tblCellMar>
        <w:top w:w="0.0" w:type="dxa"/>
        <w:left w:w="28.0" w:type="dxa"/>
        <w:bottom w:w="0.0" w:type="dxa"/>
        <w:right w:w="0.0" w:type="dxa"/>
      </w:tblCellMar>
    </w:tblPr>
  </w:style>
  <w:style w:type="table" w:styleId="Table8">
    <w:basedOn w:val="TableNormal"/>
    <w:tblPr>
      <w:tblStyleRowBandSize w:val="1"/>
      <w:tblStyleColBandSize w:val="1"/>
      <w:tblCellMar>
        <w:top w:w="0.0" w:type="dxa"/>
        <w:left w:w="28.0" w:type="dxa"/>
        <w:bottom w:w="0.0" w:type="dxa"/>
        <w:right w:w="0.0" w:type="dxa"/>
      </w:tblCellMar>
    </w:tblPr>
  </w:style>
  <w:style w:type="table" w:styleId="Table9">
    <w:basedOn w:val="TableNormal"/>
    <w:tblPr>
      <w:tblStyleRowBandSize w:val="1"/>
      <w:tblStyleColBandSize w:val="1"/>
      <w:tblCellMar>
        <w:top w:w="0.0" w:type="dxa"/>
        <w:left w:w="28.0" w:type="dxa"/>
        <w:bottom w:w="0.0" w:type="dxa"/>
        <w:right w:w="0.0" w:type="dxa"/>
      </w:tblCellMar>
    </w:tblPr>
  </w:style>
  <w:style w:type="table" w:styleId="Table10">
    <w:basedOn w:val="TableNormal"/>
    <w:tblPr>
      <w:tblStyleRowBandSize w:val="1"/>
      <w:tblStyleColBandSize w:val="1"/>
      <w:tblCellMar>
        <w:top w:w="0.0" w:type="dxa"/>
        <w:left w:w="28.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0.0" w:type="dxa"/>
      </w:tblCellMar>
    </w:tblPr>
  </w:style>
  <w:style w:type="table" w:styleId="Table2">
    <w:basedOn w:val="TableNormal"/>
    <w:tblPr>
      <w:tblStyleRowBandSize w:val="1"/>
      <w:tblStyleColBandSize w:val="1"/>
      <w:tblCellMar>
        <w:top w:w="0.0" w:type="dxa"/>
        <w:left w:w="28.0" w:type="dxa"/>
        <w:bottom w:w="0.0" w:type="dxa"/>
        <w:right w:w="0.0" w:type="dxa"/>
      </w:tblCellMar>
    </w:tblPr>
  </w:style>
  <w:style w:type="table" w:styleId="Table3">
    <w:basedOn w:val="TableNormal"/>
    <w:tblPr>
      <w:tblStyleRowBandSize w:val="1"/>
      <w:tblStyleColBandSize w:val="1"/>
      <w:tblCellMar>
        <w:top w:w="0.0" w:type="dxa"/>
        <w:left w:w="28.0" w:type="dxa"/>
        <w:bottom w:w="0.0" w:type="dxa"/>
        <w:right w:w="0.0" w:type="dxa"/>
      </w:tblCellMar>
    </w:tblPr>
  </w:style>
  <w:style w:type="table" w:styleId="Table4">
    <w:basedOn w:val="TableNormal"/>
    <w:tblPr>
      <w:tblStyleRowBandSize w:val="1"/>
      <w:tblStyleColBandSize w:val="1"/>
      <w:tblCellMar>
        <w:top w:w="0.0" w:type="dxa"/>
        <w:left w:w="28.0" w:type="dxa"/>
        <w:bottom w:w="0.0" w:type="dxa"/>
        <w:right w:w="0.0" w:type="dxa"/>
      </w:tblCellMar>
    </w:tblPr>
  </w:style>
  <w:style w:type="table" w:styleId="Table5">
    <w:basedOn w:val="TableNormal"/>
    <w:tblPr>
      <w:tblStyleRowBandSize w:val="1"/>
      <w:tblStyleColBandSize w:val="1"/>
      <w:tblCellMar>
        <w:top w:w="0.0" w:type="dxa"/>
        <w:left w:w="28.0" w:type="dxa"/>
        <w:bottom w:w="0.0" w:type="dxa"/>
        <w:right w:w="0.0" w:type="dxa"/>
      </w:tblCellMar>
    </w:tblPr>
  </w:style>
  <w:style w:type="table" w:styleId="Table6">
    <w:basedOn w:val="TableNormal"/>
    <w:tblPr>
      <w:tblStyleRowBandSize w:val="1"/>
      <w:tblStyleColBandSize w:val="1"/>
      <w:tblCellMar>
        <w:top w:w="0.0" w:type="dxa"/>
        <w:left w:w="28.0" w:type="dxa"/>
        <w:bottom w:w="0.0" w:type="dxa"/>
        <w:right w:w="0.0" w:type="dxa"/>
      </w:tblCellMar>
    </w:tblPr>
  </w:style>
  <w:style w:type="table" w:styleId="Table7">
    <w:basedOn w:val="TableNormal"/>
    <w:tblPr>
      <w:tblStyleRowBandSize w:val="1"/>
      <w:tblStyleColBandSize w:val="1"/>
      <w:tblCellMar>
        <w:top w:w="0.0" w:type="dxa"/>
        <w:left w:w="28.0" w:type="dxa"/>
        <w:bottom w:w="0.0" w:type="dxa"/>
        <w:right w:w="0.0" w:type="dxa"/>
      </w:tblCellMar>
    </w:tblPr>
  </w:style>
  <w:style w:type="table" w:styleId="Table8">
    <w:basedOn w:val="TableNormal"/>
    <w:tblPr>
      <w:tblStyleRowBandSize w:val="1"/>
      <w:tblStyleColBandSize w:val="1"/>
      <w:tblCellMar>
        <w:top w:w="0.0" w:type="dxa"/>
        <w:left w:w="28.0" w:type="dxa"/>
        <w:bottom w:w="0.0" w:type="dxa"/>
        <w:right w:w="0.0" w:type="dxa"/>
      </w:tblCellMar>
    </w:tblPr>
  </w:style>
  <w:style w:type="table" w:styleId="Table9">
    <w:basedOn w:val="TableNormal"/>
    <w:tblPr>
      <w:tblStyleRowBandSize w:val="1"/>
      <w:tblStyleColBandSize w:val="1"/>
      <w:tblCellMar>
        <w:top w:w="0.0" w:type="dxa"/>
        <w:left w:w="28.0" w:type="dxa"/>
        <w:bottom w:w="0.0" w:type="dxa"/>
        <w:right w:w="0.0" w:type="dxa"/>
      </w:tblCellMar>
    </w:tblPr>
  </w:style>
  <w:style w:type="table" w:styleId="Table10">
    <w:basedOn w:val="TableNormal"/>
    <w:tblPr>
      <w:tblStyleRowBandSize w:val="1"/>
      <w:tblStyleColBandSize w:val="1"/>
      <w:tblCellMar>
        <w:top w:w="0.0" w:type="dxa"/>
        <w:left w:w="28.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5.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www.ozlemmurzoglu.com" TargetMode="External"/><Relationship Id="rId6" Type="http://schemas.openxmlformats.org/officeDocument/2006/relationships/customXml" Target="../customXML/item1.xml"/><Relationship Id="rId18" Type="http://schemas.openxmlformats.org/officeDocument/2006/relationships/hyperlink" Target="mailto:klinik@drmurzoglu.com" TargetMode="External"/><Relationship Id="rId7" Type="http://schemas.openxmlformats.org/officeDocument/2006/relationships/image" Target="media/image6.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b7a7ZxtOYtqS0ycd3Gf0S0UGXQ==">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2024-01-25T11:22:00Z</dcterms:created>
  <dc:creator>Özlem Murrzoğlu Kurt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